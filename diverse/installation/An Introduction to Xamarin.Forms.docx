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58759B" w14:textId="77777777" w:rsidR="008D4755" w:rsidRPr="00AA7EB6" w:rsidRDefault="008D4755" w:rsidP="008D4755"/>
    <w:p w14:paraId="59A48DBA" w14:textId="77777777" w:rsidR="008D4755" w:rsidRPr="00AA7EB6" w:rsidRDefault="008D4755" w:rsidP="008D4755"/>
    <w:p w14:paraId="18DE1148" w14:textId="77777777" w:rsidR="008D4755" w:rsidRPr="00AA7EB6" w:rsidRDefault="008D4755" w:rsidP="008D4755"/>
    <w:p w14:paraId="1A49C289" w14:textId="77777777" w:rsidR="008D4755" w:rsidRPr="00AA7EB6" w:rsidRDefault="008D4755" w:rsidP="008D4755"/>
    <w:p w14:paraId="1AB8D145" w14:textId="77777777" w:rsidR="008D4755" w:rsidRPr="00AA7EB6" w:rsidRDefault="008D4755" w:rsidP="008D4755"/>
    <w:p w14:paraId="3F411331" w14:textId="77777777" w:rsidR="008D4755" w:rsidRDefault="008D4755" w:rsidP="008D4755">
      <w:pPr>
        <w:jc w:val="right"/>
        <w:rPr>
          <w:rFonts w:ascii="Helvetica Neue UltraLight" w:hAnsi="Helvetica Neue UltraLight"/>
          <w:sz w:val="96"/>
        </w:rPr>
      </w:pPr>
    </w:p>
    <w:p w14:paraId="3E8A1172" w14:textId="77777777" w:rsidR="008D4755" w:rsidRDefault="008D4755" w:rsidP="008D4755">
      <w:pPr>
        <w:jc w:val="right"/>
        <w:rPr>
          <w:rFonts w:ascii="Helvetica Neue UltraLight" w:hAnsi="Helvetica Neue UltraLight"/>
          <w:sz w:val="96"/>
        </w:rPr>
      </w:pPr>
    </w:p>
    <w:p w14:paraId="51CC29AA" w14:textId="0586C041" w:rsidR="008D4755" w:rsidRPr="00B00453" w:rsidRDefault="00673DD5" w:rsidP="00423895">
      <w:pPr>
        <w:pStyle w:val="Title"/>
      </w:pPr>
      <w:commentRangeStart w:id="0"/>
      <w:r>
        <w:t xml:space="preserve">An Introduction to </w:t>
      </w:r>
      <w:proofErr w:type="spellStart"/>
      <w:r>
        <w:t>Xamarin.</w:t>
      </w:r>
      <w:r w:rsidR="00CC6B93">
        <w:t>Forms</w:t>
      </w:r>
      <w:commentRangeEnd w:id="0"/>
      <w:proofErr w:type="spellEnd"/>
      <w:r w:rsidR="00045D13">
        <w:rPr>
          <w:rStyle w:val="CommentReference"/>
          <w:kern w:val="0"/>
        </w:rPr>
        <w:commentReference w:id="0"/>
      </w:r>
    </w:p>
    <w:p w14:paraId="20674423" w14:textId="7CB7FAF7" w:rsidR="008D4755" w:rsidRDefault="008F1722" w:rsidP="00423895">
      <w:pPr>
        <w:pStyle w:val="Subtitle"/>
      </w:pPr>
      <w:r>
        <w:t>Getting Started with Cross Platform User Interfaces</w:t>
      </w:r>
    </w:p>
    <w:p w14:paraId="34ADC357" w14:textId="77777777" w:rsidR="008D4755" w:rsidRDefault="008D4755" w:rsidP="008D4755">
      <w:pPr>
        <w:jc w:val="right"/>
      </w:pPr>
    </w:p>
    <w:p w14:paraId="092BA52B" w14:textId="77777777" w:rsidR="008D4755" w:rsidRDefault="008D4755" w:rsidP="008D4755">
      <w:pPr>
        <w:jc w:val="right"/>
      </w:pPr>
    </w:p>
    <w:p w14:paraId="6A6C1DD0" w14:textId="77777777" w:rsidR="008D4755" w:rsidRDefault="008D4755" w:rsidP="008D4755">
      <w:pPr>
        <w:pBdr>
          <w:bottom w:val="single" w:sz="6" w:space="1" w:color="auto"/>
        </w:pBdr>
        <w:jc w:val="right"/>
      </w:pPr>
    </w:p>
    <w:p w14:paraId="50C0A16F" w14:textId="77777777" w:rsidR="008D4755" w:rsidRDefault="008D4755" w:rsidP="008D4755">
      <w:pPr>
        <w:pBdr>
          <w:bottom w:val="single" w:sz="6" w:space="1" w:color="auto"/>
        </w:pBdr>
        <w:jc w:val="right"/>
      </w:pPr>
    </w:p>
    <w:p w14:paraId="08FDF63F" w14:textId="77777777" w:rsidR="008D4755" w:rsidRDefault="008D4755" w:rsidP="008D4755">
      <w:pPr>
        <w:pBdr>
          <w:bottom w:val="single" w:sz="6" w:space="1" w:color="auto"/>
        </w:pBdr>
        <w:jc w:val="right"/>
      </w:pPr>
    </w:p>
    <w:p w14:paraId="11DC76FA" w14:textId="77777777" w:rsidR="008D4755" w:rsidRDefault="008D4755" w:rsidP="008D4755">
      <w:pPr>
        <w:pBdr>
          <w:bottom w:val="single" w:sz="6" w:space="1" w:color="auto"/>
        </w:pBdr>
        <w:jc w:val="right"/>
      </w:pPr>
    </w:p>
    <w:p w14:paraId="51CD0F1D" w14:textId="77777777" w:rsidR="008D4755" w:rsidRDefault="008D4755" w:rsidP="008D4755">
      <w:pPr>
        <w:pBdr>
          <w:bottom w:val="single" w:sz="6" w:space="1" w:color="auto"/>
        </w:pBdr>
        <w:jc w:val="right"/>
      </w:pPr>
    </w:p>
    <w:p w14:paraId="42C9B183" w14:textId="77777777" w:rsidR="008D4755" w:rsidRDefault="008D4755" w:rsidP="008D4755">
      <w:pPr>
        <w:pBdr>
          <w:bottom w:val="single" w:sz="6" w:space="1" w:color="auto"/>
        </w:pBdr>
        <w:jc w:val="right"/>
      </w:pPr>
    </w:p>
    <w:p w14:paraId="4EABD098" w14:textId="77777777" w:rsidR="008D4755" w:rsidRDefault="008D4755" w:rsidP="008D4755">
      <w:pPr>
        <w:pBdr>
          <w:bottom w:val="single" w:sz="6" w:space="1" w:color="auto"/>
        </w:pBdr>
        <w:jc w:val="right"/>
      </w:pPr>
    </w:p>
    <w:p w14:paraId="306E478A" w14:textId="77777777" w:rsidR="008D4755" w:rsidRDefault="008D4755" w:rsidP="008D4755">
      <w:pPr>
        <w:pBdr>
          <w:bottom w:val="single" w:sz="6" w:space="1" w:color="auto"/>
        </w:pBdr>
        <w:jc w:val="right"/>
      </w:pPr>
    </w:p>
    <w:p w14:paraId="11BB3754" w14:textId="77777777" w:rsidR="008D4755" w:rsidRDefault="008D4755" w:rsidP="008D4755">
      <w:pPr>
        <w:pBdr>
          <w:bottom w:val="single" w:sz="6" w:space="1" w:color="auto"/>
        </w:pBdr>
        <w:jc w:val="right"/>
      </w:pPr>
    </w:p>
    <w:p w14:paraId="56463BD9" w14:textId="77777777" w:rsidR="008D4755" w:rsidRDefault="008D4755" w:rsidP="008D4755">
      <w:pPr>
        <w:pBdr>
          <w:bottom w:val="single" w:sz="6" w:space="1" w:color="auto"/>
        </w:pBdr>
        <w:jc w:val="right"/>
      </w:pPr>
    </w:p>
    <w:p w14:paraId="5F72E5B9" w14:textId="77777777" w:rsidR="008D4755" w:rsidRDefault="008D4755" w:rsidP="008D4755">
      <w:pPr>
        <w:pBdr>
          <w:bottom w:val="single" w:sz="6" w:space="1" w:color="auto"/>
        </w:pBdr>
        <w:jc w:val="right"/>
      </w:pPr>
    </w:p>
    <w:p w14:paraId="55E3C7A4" w14:textId="77777777" w:rsidR="008D4755" w:rsidRDefault="008D4755" w:rsidP="008D4755">
      <w:pPr>
        <w:pBdr>
          <w:bottom w:val="single" w:sz="6" w:space="1" w:color="auto"/>
        </w:pBdr>
        <w:jc w:val="right"/>
      </w:pPr>
    </w:p>
    <w:p w14:paraId="1E6ECBD3" w14:textId="77777777" w:rsidR="008D4755" w:rsidRDefault="008D4755" w:rsidP="008D4755">
      <w:pPr>
        <w:pBdr>
          <w:bottom w:val="single" w:sz="6" w:space="1" w:color="auto"/>
        </w:pBdr>
        <w:jc w:val="right"/>
      </w:pPr>
    </w:p>
    <w:p w14:paraId="1B8E310D" w14:textId="77777777" w:rsidR="008D4755" w:rsidRDefault="008D4755" w:rsidP="008D4755">
      <w:pPr>
        <w:pBdr>
          <w:bottom w:val="single" w:sz="6" w:space="1" w:color="auto"/>
        </w:pBdr>
        <w:jc w:val="right"/>
      </w:pPr>
    </w:p>
    <w:p w14:paraId="38FC7991" w14:textId="77777777" w:rsidR="008D4755" w:rsidRDefault="008D4755" w:rsidP="008D4755">
      <w:pPr>
        <w:pBdr>
          <w:bottom w:val="single" w:sz="6" w:space="1" w:color="auto"/>
        </w:pBdr>
        <w:jc w:val="right"/>
      </w:pPr>
    </w:p>
    <w:p w14:paraId="48D09235" w14:textId="77777777" w:rsidR="008D4755" w:rsidRDefault="008D4755" w:rsidP="008D4755">
      <w:pPr>
        <w:pBdr>
          <w:bottom w:val="single" w:sz="6" w:space="1" w:color="auto"/>
        </w:pBdr>
        <w:jc w:val="right"/>
      </w:pPr>
    </w:p>
    <w:p w14:paraId="0485CFA1" w14:textId="77777777" w:rsidR="008D4755" w:rsidRDefault="008D4755" w:rsidP="008D4755">
      <w:pPr>
        <w:pBdr>
          <w:bottom w:val="single" w:sz="6" w:space="1" w:color="auto"/>
        </w:pBdr>
        <w:jc w:val="right"/>
      </w:pPr>
    </w:p>
    <w:p w14:paraId="1C7AF4D5" w14:textId="77777777" w:rsidR="008D4755" w:rsidRDefault="008D4755" w:rsidP="008D4755">
      <w:pPr>
        <w:pBdr>
          <w:bottom w:val="single" w:sz="6" w:space="1" w:color="auto"/>
        </w:pBdr>
        <w:jc w:val="right"/>
      </w:pPr>
    </w:p>
    <w:p w14:paraId="340F62B3" w14:textId="77777777" w:rsidR="008D4755" w:rsidRDefault="008D4755" w:rsidP="008D4755">
      <w:pPr>
        <w:pBdr>
          <w:bottom w:val="single" w:sz="6" w:space="1" w:color="auto"/>
        </w:pBdr>
        <w:jc w:val="right"/>
      </w:pPr>
    </w:p>
    <w:p w14:paraId="4D4A4644" w14:textId="77777777" w:rsidR="008D4755" w:rsidRDefault="008D4755" w:rsidP="008D4755">
      <w:pPr>
        <w:pBdr>
          <w:bottom w:val="single" w:sz="6" w:space="1" w:color="auto"/>
        </w:pBdr>
        <w:jc w:val="right"/>
      </w:pPr>
    </w:p>
    <w:p w14:paraId="3576855B" w14:textId="77777777" w:rsidR="008D4755" w:rsidRDefault="008D4755" w:rsidP="008D4755">
      <w:pPr>
        <w:pBdr>
          <w:bottom w:val="single" w:sz="6" w:space="1" w:color="auto"/>
        </w:pBdr>
        <w:jc w:val="right"/>
      </w:pPr>
    </w:p>
    <w:p w14:paraId="1EE6C80E" w14:textId="77777777" w:rsidR="008D4755" w:rsidRDefault="0059389B" w:rsidP="008D4755">
      <w:pPr>
        <w:jc w:val="right"/>
      </w:pPr>
      <w:r>
        <w:t xml:space="preserve">Xamarin </w:t>
      </w:r>
      <w:r w:rsidR="005D0EFB">
        <w:t>I</w:t>
      </w:r>
      <w:r>
        <w:t>nc.</w:t>
      </w:r>
    </w:p>
    <w:p w14:paraId="16958C51" w14:textId="77777777" w:rsidR="008C630D" w:rsidRDefault="008C630D">
      <w:pPr>
        <w:rPr>
          <w:rFonts w:ascii="Trade Gothic LT Std Cn" w:hAnsi="Trade Gothic LT Std Cn"/>
          <w:b/>
          <w:caps/>
          <w:kern w:val="28"/>
          <w:sz w:val="44"/>
        </w:rPr>
      </w:pPr>
      <w:r>
        <w:br w:type="page"/>
      </w:r>
    </w:p>
    <w:p w14:paraId="0234C0FE" w14:textId="77777777" w:rsidR="00DC73C0" w:rsidRDefault="00A52F39" w:rsidP="009132E4">
      <w:pPr>
        <w:pStyle w:val="Heading1"/>
      </w:pPr>
      <w:r>
        <w:lastRenderedPageBreak/>
        <w:t>Bri</w:t>
      </w:r>
      <w:r w:rsidR="009C0DB0">
        <w:t>E</w:t>
      </w:r>
      <w:r>
        <w:t>f</w:t>
      </w:r>
    </w:p>
    <w:p w14:paraId="41692F3C" w14:textId="2F84AE0A" w:rsidR="00AF324E" w:rsidRDefault="00807188" w:rsidP="00FB67F7">
      <w:pPr>
        <w:pStyle w:val="Normal-indent"/>
      </w:pPr>
      <w:proofErr w:type="spellStart"/>
      <w:r>
        <w:t>Xamarin.Forms</w:t>
      </w:r>
      <w:proofErr w:type="spellEnd"/>
      <w:r w:rsidR="00AF324E">
        <w:t xml:space="preserve"> is a </w:t>
      </w:r>
      <w:r w:rsidR="00D01C81">
        <w:t>cross-platform natively back</w:t>
      </w:r>
      <w:r w:rsidR="0017648D">
        <w:t>ed UI toolkit abstraction</w:t>
      </w:r>
      <w:r w:rsidR="003F3FE5">
        <w:t xml:space="preserve"> that allows developers to easily create user interfaces that can be shared across Android, iOS, and Windows Phone</w:t>
      </w:r>
      <w:r w:rsidR="000729B7">
        <w:t xml:space="preserve">. The user interfaces </w:t>
      </w:r>
      <w:r w:rsidR="00C772FE">
        <w:t>are</w:t>
      </w:r>
      <w:r w:rsidR="000729B7">
        <w:t xml:space="preserve"> rendered using the native controls of the target platform, allowing </w:t>
      </w:r>
      <w:proofErr w:type="spellStart"/>
      <w:r>
        <w:t>Xamarin.Forms</w:t>
      </w:r>
      <w:proofErr w:type="spellEnd"/>
      <w:r w:rsidR="000729B7">
        <w:t xml:space="preserve"> applications to retain the appropriate look and feel</w:t>
      </w:r>
      <w:r w:rsidR="00C772FE">
        <w:t xml:space="preserve"> for each platform</w:t>
      </w:r>
      <w:r w:rsidR="000729B7">
        <w:t xml:space="preserve">. </w:t>
      </w:r>
      <w:r w:rsidR="00AF324E">
        <w:t xml:space="preserve">This </w:t>
      </w:r>
      <w:r w:rsidR="005334D0">
        <w:t>guide</w:t>
      </w:r>
      <w:r w:rsidR="00AF324E">
        <w:t xml:space="preserve"> will </w:t>
      </w:r>
      <w:r w:rsidR="00BA019F">
        <w:t xml:space="preserve">provide a quick introduction to </w:t>
      </w:r>
      <w:proofErr w:type="spellStart"/>
      <w:r>
        <w:t>Xamarin.Forms</w:t>
      </w:r>
      <w:proofErr w:type="spellEnd"/>
      <w:r w:rsidR="00BA019F">
        <w:t xml:space="preserve"> and how to get started writing applications</w:t>
      </w:r>
      <w:r w:rsidR="00FA0DBE">
        <w:t xml:space="preserve"> with it.</w:t>
      </w:r>
    </w:p>
    <w:p w14:paraId="7B45F007" w14:textId="77777777" w:rsidR="00AD4BEE" w:rsidRDefault="00027CE3" w:rsidP="00D47333">
      <w:pPr>
        <w:pStyle w:val="Normal-indent"/>
      </w:pPr>
      <w:r>
        <w:rPr>
          <w:b/>
        </w:rPr>
        <w:t>Sample Code:</w:t>
      </w:r>
      <w:r>
        <w:t xml:space="preserve"> </w:t>
      </w:r>
    </w:p>
    <w:p w14:paraId="5562AA58" w14:textId="1A454DAD" w:rsidR="008F1722" w:rsidRDefault="00AA4339" w:rsidP="00D47333">
      <w:pPr>
        <w:pStyle w:val="Normal-indent"/>
        <w:rPr>
          <w:highlight w:val="yellow"/>
        </w:rPr>
      </w:pPr>
      <w:r w:rsidRPr="0069559D">
        <w:rPr>
          <w:highlight w:val="yellow"/>
        </w:rPr>
        <w:t>[</w:t>
      </w:r>
      <w:r w:rsidR="008F1722">
        <w:rPr>
          <w:highlight w:val="yellow"/>
        </w:rPr>
        <w:t>LINK TO HELLO</w:t>
      </w:r>
      <w:r w:rsidR="000E5E59">
        <w:rPr>
          <w:highlight w:val="yellow"/>
        </w:rPr>
        <w:t>XAMARIN</w:t>
      </w:r>
      <w:r w:rsidR="00910716">
        <w:rPr>
          <w:highlight w:val="yellow"/>
        </w:rPr>
        <w:t>FORMS</w:t>
      </w:r>
      <w:r w:rsidR="008F1722">
        <w:rPr>
          <w:highlight w:val="yellow"/>
        </w:rPr>
        <w:t>WORLD.ZIP]</w:t>
      </w:r>
    </w:p>
    <w:p w14:paraId="45163793" w14:textId="73A1FA1C" w:rsidR="00AA4339" w:rsidRDefault="008F1722" w:rsidP="00D47333">
      <w:pPr>
        <w:pStyle w:val="Normal-indent"/>
      </w:pPr>
      <w:r>
        <w:rPr>
          <w:highlight w:val="yellow"/>
        </w:rPr>
        <w:t>[</w:t>
      </w:r>
      <w:r w:rsidR="00D27AD6" w:rsidRPr="0069559D">
        <w:rPr>
          <w:highlight w:val="yellow"/>
        </w:rPr>
        <w:t xml:space="preserve">LINK TO </w:t>
      </w:r>
      <w:r w:rsidR="000E5E59">
        <w:rPr>
          <w:highlight w:val="yellow"/>
        </w:rPr>
        <w:t>XAMARIN</w:t>
      </w:r>
      <w:r w:rsidR="00910716">
        <w:rPr>
          <w:highlight w:val="yellow"/>
        </w:rPr>
        <w:t>FORMS</w:t>
      </w:r>
      <w:r w:rsidR="00D27AD6" w:rsidRPr="0069559D">
        <w:rPr>
          <w:highlight w:val="yellow"/>
        </w:rPr>
        <w:t>SAMPLE.ZIP</w:t>
      </w:r>
      <w:r w:rsidR="00C2189D" w:rsidRPr="0069559D">
        <w:rPr>
          <w:highlight w:val="yellow"/>
        </w:rPr>
        <w:t>]</w:t>
      </w:r>
    </w:p>
    <w:p w14:paraId="7BFCD6B4" w14:textId="16298812" w:rsidR="00FE1F11" w:rsidRDefault="00FE1F11" w:rsidP="00D47333">
      <w:pPr>
        <w:pStyle w:val="Normal-indent"/>
        <w:rPr>
          <w:b/>
        </w:rPr>
      </w:pPr>
      <w:r>
        <w:rPr>
          <w:b/>
        </w:rPr>
        <w:t>Related APIs</w:t>
      </w:r>
    </w:p>
    <w:p w14:paraId="2DC5BE7D" w14:textId="3B318097" w:rsidR="00FE1F11" w:rsidRDefault="00B43581" w:rsidP="00FE1F11">
      <w:pPr>
        <w:pStyle w:val="Normal-indent"/>
      </w:pPr>
      <w:hyperlink r:id="rId8" w:history="1">
        <w:proofErr w:type="spellStart"/>
        <w:r w:rsidR="00FE1F11" w:rsidRPr="00FE1F11">
          <w:rPr>
            <w:rStyle w:val="Hyperlink"/>
          </w:rPr>
          <w:t>INotifyPropertyChanged</w:t>
        </w:r>
        <w:proofErr w:type="spellEnd"/>
      </w:hyperlink>
    </w:p>
    <w:p w14:paraId="4273CE1D" w14:textId="77777777" w:rsidR="00FE1F11" w:rsidRDefault="00FE1F11" w:rsidP="00FE1F11">
      <w:pPr>
        <w:pStyle w:val="Normal-indent"/>
      </w:pPr>
    </w:p>
    <w:p w14:paraId="005EE623" w14:textId="77777777" w:rsidR="00EE5CED" w:rsidRDefault="00027CE3" w:rsidP="00D47333">
      <w:pPr>
        <w:pStyle w:val="Normal-indent"/>
      </w:pPr>
      <w:r>
        <w:rPr>
          <w:b/>
        </w:rPr>
        <w:t>Related Articles:</w:t>
      </w:r>
      <w:r w:rsidR="00EE5CED">
        <w:t xml:space="preserve"> </w:t>
      </w:r>
    </w:p>
    <w:p w14:paraId="6DB863D7" w14:textId="4AF00D9E" w:rsidR="0070008E" w:rsidRDefault="0070008E" w:rsidP="00D47333">
      <w:pPr>
        <w:pStyle w:val="Normal-indent"/>
      </w:pPr>
      <w:r>
        <w:t xml:space="preserve">[Link to </w:t>
      </w:r>
      <w:proofErr w:type="spellStart"/>
      <w:r w:rsidR="00807188">
        <w:t>Xamarin.Forms</w:t>
      </w:r>
      <w:proofErr w:type="spellEnd"/>
      <w:r>
        <w:t xml:space="preserve"> controls]</w:t>
      </w:r>
    </w:p>
    <w:p w14:paraId="7944FEA5" w14:textId="767B14F4" w:rsidR="00240F6A" w:rsidRDefault="00240F6A" w:rsidP="00036A9E">
      <w:pPr>
        <w:pStyle w:val="Normal-indent"/>
      </w:pPr>
      <w:hyperlink r:id="rId9" w:history="1">
        <w:r w:rsidRPr="00240F6A">
          <w:rPr>
            <w:rStyle w:val="Hyperlink"/>
          </w:rPr>
          <w:t>Cross Platform Application Fundamentals</w:t>
        </w:r>
      </w:hyperlink>
    </w:p>
    <w:p w14:paraId="51AB7E9B" w14:textId="6ADFDE95" w:rsidR="00734958" w:rsidRDefault="00B43581" w:rsidP="00240F6A">
      <w:pPr>
        <w:pStyle w:val="Normal-indent"/>
        <w:rPr>
          <w:rStyle w:val="Hyperlink"/>
        </w:rPr>
      </w:pPr>
      <w:hyperlink r:id="rId10" w:history="1">
        <w:r w:rsidR="00036A9E" w:rsidRPr="00036A9E">
          <w:rPr>
            <w:rStyle w:val="Hyperlink"/>
          </w:rPr>
          <w:t>Portable Class Libraries</w:t>
        </w:r>
      </w:hyperlink>
    </w:p>
    <w:p w14:paraId="04D00BEB" w14:textId="2756FBD9" w:rsidR="00B26B70" w:rsidRDefault="00B26B70" w:rsidP="00B26B70">
      <w:pPr>
        <w:pStyle w:val="Normal-indent"/>
      </w:pPr>
      <w:r>
        <w:t>[</w:t>
      </w:r>
      <w:proofErr w:type="spellStart"/>
      <w:r w:rsidR="00807188">
        <w:t>Xamarin.Forms</w:t>
      </w:r>
      <w:proofErr w:type="spellEnd"/>
      <w:r>
        <w:t xml:space="preserve"> API docs]</w:t>
      </w:r>
    </w:p>
    <w:p w14:paraId="1BE4796A" w14:textId="712D9347" w:rsidR="00164430" w:rsidRPr="00FE1F11" w:rsidRDefault="00B43581" w:rsidP="00FE1F11">
      <w:pPr>
        <w:pStyle w:val="Normal-indent"/>
        <w:rPr>
          <w:rStyle w:val="CodeInline"/>
          <w:rFonts w:ascii="Helvetica Neue Light" w:hAnsi="Helvetica Neue Light"/>
          <w:color w:val="0000FF"/>
          <w:sz w:val="22"/>
          <w:szCs w:val="24"/>
          <w:u w:val="single"/>
        </w:rPr>
      </w:pPr>
      <w:hyperlink r:id="rId11" w:history="1">
        <w:r w:rsidR="00164430" w:rsidRPr="00164430">
          <w:rPr>
            <w:rStyle w:val="Hyperlink"/>
          </w:rPr>
          <w:t>Data Binding Overview on MSDN</w:t>
        </w:r>
      </w:hyperlink>
    </w:p>
    <w:p w14:paraId="79508AA2" w14:textId="4E4B7FEC" w:rsidR="00A52E4C" w:rsidRDefault="00A52E4C" w:rsidP="00A52E4C">
      <w:pPr>
        <w:pStyle w:val="Heading2"/>
      </w:pPr>
      <w:r>
        <w:t>Overview</w:t>
      </w:r>
    </w:p>
    <w:p w14:paraId="43F7BFED" w14:textId="1D017252" w:rsidR="00780559" w:rsidRDefault="00807188" w:rsidP="00230F75">
      <w:pPr>
        <w:pStyle w:val="Normal-indent"/>
      </w:pPr>
      <w:r>
        <w:rPr>
          <w:noProof/>
          <w:lang w:eastAsia="en-US"/>
        </w:rPr>
        <w:t>Xamarin.Forms</w:t>
      </w:r>
      <w:r w:rsidR="00A03311">
        <w:rPr>
          <w:noProof/>
          <w:lang w:eastAsia="en-US"/>
        </w:rPr>
        <w:t xml:space="preserve"> is a framework that </w:t>
      </w:r>
      <w:r w:rsidR="00FB67F7">
        <w:rPr>
          <w:noProof/>
          <w:lang w:eastAsia="en-US"/>
        </w:rPr>
        <w:t>allows developers to rapidly create</w:t>
      </w:r>
      <w:r w:rsidR="0070008E">
        <w:rPr>
          <w:noProof/>
          <w:lang w:eastAsia="en-US"/>
        </w:rPr>
        <w:t xml:space="preserve"> cross platform</w:t>
      </w:r>
      <w:r w:rsidR="00FB67F7">
        <w:rPr>
          <w:noProof/>
          <w:lang w:eastAsia="en-US"/>
        </w:rPr>
        <w:t xml:space="preserve"> user inter</w:t>
      </w:r>
      <w:r w:rsidR="00B63EA8">
        <w:rPr>
          <w:noProof/>
          <w:lang w:eastAsia="en-US"/>
        </w:rPr>
        <w:t>faces</w:t>
      </w:r>
      <w:r w:rsidR="00A03311">
        <w:rPr>
          <w:noProof/>
          <w:lang w:eastAsia="en-US"/>
        </w:rPr>
        <w:t>.</w:t>
      </w:r>
      <w:r w:rsidR="007F5A86">
        <w:rPr>
          <w:noProof/>
          <w:lang w:eastAsia="en-US"/>
        </w:rPr>
        <w:t xml:space="preserve"> </w:t>
      </w:r>
      <w:r w:rsidR="00AC7087">
        <w:rPr>
          <w:noProof/>
          <w:lang w:eastAsia="en-US"/>
        </w:rPr>
        <w:t>It provides is own abstraction for the user interface that will be rendered using native controls on iOS, Android, or Windows Phone. This means that applications can share a large portion of their user interface co</w:t>
      </w:r>
      <w:r w:rsidR="000729B7">
        <w:rPr>
          <w:noProof/>
          <w:lang w:eastAsia="en-US"/>
        </w:rPr>
        <w:t>de and still retain the native look and feel</w:t>
      </w:r>
      <w:r w:rsidR="00AC7087">
        <w:rPr>
          <w:noProof/>
          <w:lang w:eastAsia="en-US"/>
        </w:rPr>
        <w:t xml:space="preserve"> of the target platform. </w:t>
      </w:r>
    </w:p>
    <w:p w14:paraId="241F54A1" w14:textId="7A72BF18" w:rsidR="00263C39" w:rsidRDefault="007F5A86" w:rsidP="00664C74">
      <w:pPr>
        <w:pStyle w:val="Normal-indent"/>
      </w:pPr>
      <w:proofErr w:type="spellStart"/>
      <w:r>
        <w:t>Xamari</w:t>
      </w:r>
      <w:r w:rsidR="002E6395">
        <w:t>n.</w:t>
      </w:r>
      <w:r>
        <w:t>Forms</w:t>
      </w:r>
      <w:proofErr w:type="spellEnd"/>
      <w:r>
        <w:t xml:space="preserve"> </w:t>
      </w:r>
      <w:r w:rsidR="006037BC">
        <w:t xml:space="preserve">are written in C# and allow for </w:t>
      </w:r>
      <w:r w:rsidR="000729B7">
        <w:t xml:space="preserve">rapid prototyping of applications </w:t>
      </w:r>
      <w:r w:rsidR="0063534D">
        <w:t xml:space="preserve">that can evolve over time to complex applications. </w:t>
      </w:r>
      <w:r w:rsidR="002E6395">
        <w:t xml:space="preserve">Because </w:t>
      </w:r>
      <w:proofErr w:type="spellStart"/>
      <w:r w:rsidR="002E6395">
        <w:t>Xamarin.Form</w:t>
      </w:r>
      <w:proofErr w:type="spellEnd"/>
      <w:r w:rsidR="00C465A4">
        <w:t xml:space="preserve"> applications are native applications</w:t>
      </w:r>
      <w:r w:rsidR="009B1A82">
        <w:t>,</w:t>
      </w:r>
      <w:r w:rsidR="00C465A4">
        <w:t xml:space="preserve"> </w:t>
      </w:r>
      <w:r w:rsidR="00F142DD">
        <w:t>they</w:t>
      </w:r>
      <w:r w:rsidR="0063534D">
        <w:t xml:space="preserve"> do not have the limitations of other toolkits such as browser sandboxing, limited APIs, or </w:t>
      </w:r>
      <w:r w:rsidR="002248A7">
        <w:t xml:space="preserve">poor </w:t>
      </w:r>
      <w:r w:rsidR="0063534D">
        <w:t>performance. App</w:t>
      </w:r>
      <w:r w:rsidR="002E6395">
        <w:t xml:space="preserve">lications written using </w:t>
      </w:r>
      <w:proofErr w:type="spellStart"/>
      <w:r w:rsidR="002E6395">
        <w:t>Xamarin.</w:t>
      </w:r>
      <w:r w:rsidR="0063534D">
        <w:t>Forms</w:t>
      </w:r>
      <w:proofErr w:type="spellEnd"/>
      <w:r w:rsidR="00F142DD">
        <w:t xml:space="preserve"> are able</w:t>
      </w:r>
      <w:r w:rsidR="00C465A4">
        <w:t xml:space="preserve"> to utilize</w:t>
      </w:r>
      <w:r w:rsidR="00664C74">
        <w:t xml:space="preserve"> any of the API’s or</w:t>
      </w:r>
      <w:r w:rsidR="00C465A4">
        <w:t xml:space="preserve"> features </w:t>
      </w:r>
      <w:r w:rsidR="00664C74">
        <w:t xml:space="preserve">of the underlying platform, </w:t>
      </w:r>
      <w:r w:rsidR="00C465A4">
        <w:t xml:space="preserve">such as (but not limited to) </w:t>
      </w:r>
      <w:proofErr w:type="spellStart"/>
      <w:r w:rsidR="00C465A4">
        <w:t>CoreMotion</w:t>
      </w:r>
      <w:proofErr w:type="spellEnd"/>
      <w:r w:rsidR="00C465A4">
        <w:t xml:space="preserve">, </w:t>
      </w:r>
      <w:proofErr w:type="spellStart"/>
      <w:r w:rsidR="00C465A4">
        <w:t>PassKit</w:t>
      </w:r>
      <w:proofErr w:type="spellEnd"/>
      <w:r w:rsidR="00C465A4">
        <w:t xml:space="preserve">, and </w:t>
      </w:r>
      <w:proofErr w:type="spellStart"/>
      <w:r w:rsidR="00C465A4">
        <w:t>StoreKit</w:t>
      </w:r>
      <w:proofErr w:type="spellEnd"/>
      <w:r w:rsidR="00C465A4">
        <w:t xml:space="preserve"> on iOS; NFC and Google Play Services on Android; and Tiles on Windows Phone.</w:t>
      </w:r>
      <w:r w:rsidR="006037BC">
        <w:t xml:space="preserve"> </w:t>
      </w:r>
      <w:r w:rsidR="00664C74">
        <w:t xml:space="preserve">This also means it is possible to create applications that will have parts of their user interface create with </w:t>
      </w:r>
      <w:proofErr w:type="spellStart"/>
      <w:r w:rsidR="00664C74">
        <w:t>Xamarin.Forms</w:t>
      </w:r>
      <w:proofErr w:type="spellEnd"/>
      <w:r w:rsidR="00664C74">
        <w:t xml:space="preserve"> while other parts are created using the native UI toolkit. </w:t>
      </w:r>
    </w:p>
    <w:p w14:paraId="721483FE" w14:textId="09036219" w:rsidR="0063534D" w:rsidRDefault="002E6395" w:rsidP="0091210A">
      <w:pPr>
        <w:pStyle w:val="Normal-indent"/>
        <w:rPr>
          <w:noProof/>
          <w:lang w:eastAsia="en-US"/>
        </w:rPr>
      </w:pPr>
      <w:r>
        <w:rPr>
          <w:noProof/>
          <w:lang w:eastAsia="en-US"/>
        </w:rPr>
        <w:t>Xamarin.</w:t>
      </w:r>
      <w:r w:rsidR="00CE2E20">
        <w:rPr>
          <w:noProof/>
          <w:lang w:eastAsia="en-US"/>
        </w:rPr>
        <w:t>Forms application</w:t>
      </w:r>
      <w:r w:rsidR="00664C74">
        <w:rPr>
          <w:noProof/>
          <w:lang w:eastAsia="en-US"/>
        </w:rPr>
        <w:t>s</w:t>
      </w:r>
      <w:r w:rsidR="00CE2E20">
        <w:rPr>
          <w:noProof/>
          <w:lang w:eastAsia="en-US"/>
        </w:rPr>
        <w:t xml:space="preserve"> </w:t>
      </w:r>
      <w:r w:rsidR="00856B85">
        <w:rPr>
          <w:noProof/>
          <w:lang w:eastAsia="en-US"/>
        </w:rPr>
        <w:t>are architected in the same way as traditional cross-platform applications. The most common app</w:t>
      </w:r>
      <w:r w:rsidR="00664C74">
        <w:rPr>
          <w:noProof/>
          <w:lang w:eastAsia="en-US"/>
        </w:rPr>
        <w:t xml:space="preserve">roach is to use </w:t>
      </w:r>
      <w:hyperlink r:id="rId12" w:history="1">
        <w:r w:rsidR="00664C74" w:rsidRPr="0091210A">
          <w:rPr>
            <w:rStyle w:val="Hyperlink"/>
            <w:noProof/>
            <w:lang w:eastAsia="en-US"/>
          </w:rPr>
          <w:t>Portable Librarie</w:t>
        </w:r>
        <w:r w:rsidR="00856B85" w:rsidRPr="0091210A">
          <w:rPr>
            <w:rStyle w:val="Hyperlink"/>
            <w:noProof/>
            <w:lang w:eastAsia="en-US"/>
          </w:rPr>
          <w:t>s</w:t>
        </w:r>
      </w:hyperlink>
      <w:r w:rsidR="00856B85">
        <w:rPr>
          <w:noProof/>
          <w:lang w:eastAsia="en-US"/>
        </w:rPr>
        <w:t xml:space="preserve"> or </w:t>
      </w:r>
      <w:commentRangeStart w:id="1"/>
      <w:r w:rsidR="00856B85">
        <w:rPr>
          <w:noProof/>
          <w:lang w:eastAsia="en-US"/>
        </w:rPr>
        <w:lastRenderedPageBreak/>
        <w:t>Shared Projects</w:t>
      </w:r>
      <w:commentRangeEnd w:id="1"/>
      <w:r w:rsidR="0091210A">
        <w:rPr>
          <w:rStyle w:val="CommentReference"/>
        </w:rPr>
        <w:commentReference w:id="1"/>
      </w:r>
      <w:r w:rsidR="00856B85">
        <w:rPr>
          <w:noProof/>
          <w:lang w:eastAsia="en-US"/>
        </w:rPr>
        <w:t xml:space="preserve"> to house the shared code, and then create platform specific applications that will consume the shared code.</w:t>
      </w:r>
      <w:bookmarkStart w:id="2" w:name="_GoBack"/>
      <w:bookmarkEnd w:id="2"/>
    </w:p>
    <w:p w14:paraId="6FC5E539" w14:textId="240FE778" w:rsidR="00C82F32" w:rsidRDefault="00C82F32" w:rsidP="00C82F32">
      <w:pPr>
        <w:pStyle w:val="Normal-indent"/>
        <w:rPr>
          <w:noProof/>
        </w:rPr>
      </w:pPr>
      <w:r>
        <w:rPr>
          <w:noProof/>
        </w:rPr>
        <w:t xml:space="preserve">This guide will discuss the fundamentals of the </w:t>
      </w:r>
      <w:r w:rsidR="00807188">
        <w:rPr>
          <w:noProof/>
        </w:rPr>
        <w:t>Xamarin.Forms</w:t>
      </w:r>
      <w:r>
        <w:rPr>
          <w:noProof/>
        </w:rPr>
        <w:t xml:space="preserve"> </w:t>
      </w:r>
      <w:r w:rsidR="00C26636">
        <w:rPr>
          <w:noProof/>
        </w:rPr>
        <w:t>framework</w:t>
      </w:r>
      <w:r>
        <w:rPr>
          <w:noProof/>
        </w:rPr>
        <w:t>. It will cover the following topics:</w:t>
      </w:r>
    </w:p>
    <w:p w14:paraId="15F7AA74" w14:textId="6A5614C9" w:rsidR="00C82F32" w:rsidRDefault="00C82F32" w:rsidP="00C82F32">
      <w:pPr>
        <w:pStyle w:val="BulletList"/>
        <w:rPr>
          <w:noProof/>
        </w:rPr>
      </w:pPr>
      <w:r>
        <w:rPr>
          <w:noProof/>
        </w:rPr>
        <w:t xml:space="preserve">Installing </w:t>
      </w:r>
      <w:r w:rsidR="00807188">
        <w:rPr>
          <w:noProof/>
        </w:rPr>
        <w:t>Xamarin.Forms</w:t>
      </w:r>
    </w:p>
    <w:p w14:paraId="5952E999" w14:textId="5596C02E" w:rsidR="00C82F32" w:rsidRDefault="00C82F32" w:rsidP="00C82F32">
      <w:pPr>
        <w:pStyle w:val="BulletList"/>
        <w:rPr>
          <w:noProof/>
        </w:rPr>
      </w:pPr>
      <w:r>
        <w:rPr>
          <w:noProof/>
        </w:rPr>
        <w:t xml:space="preserve">Setting up a </w:t>
      </w:r>
      <w:r w:rsidR="00807188">
        <w:rPr>
          <w:noProof/>
        </w:rPr>
        <w:t>Xamarin.Forms</w:t>
      </w:r>
      <w:r>
        <w:rPr>
          <w:noProof/>
        </w:rPr>
        <w:t xml:space="preserve"> solution in Visual Studio or Xamarin Studio.</w:t>
      </w:r>
    </w:p>
    <w:p w14:paraId="39F7BCFD" w14:textId="2233AFA4" w:rsidR="00C82F32" w:rsidRDefault="00C82F32" w:rsidP="00C82F32">
      <w:pPr>
        <w:pStyle w:val="BulletList"/>
        <w:rPr>
          <w:noProof/>
        </w:rPr>
      </w:pPr>
      <w:r>
        <w:rPr>
          <w:noProof/>
        </w:rPr>
        <w:t xml:space="preserve">How </w:t>
      </w:r>
      <w:r w:rsidR="00807188">
        <w:rPr>
          <w:noProof/>
        </w:rPr>
        <w:t>Xamarin.Forms</w:t>
      </w:r>
      <w:r>
        <w:rPr>
          <w:noProof/>
        </w:rPr>
        <w:t xml:space="preserve"> pages and controls are used.</w:t>
      </w:r>
    </w:p>
    <w:p w14:paraId="77F4C3AF" w14:textId="77777777" w:rsidR="00C82F32" w:rsidRDefault="00C82F32" w:rsidP="00C82F32">
      <w:pPr>
        <w:pStyle w:val="BulletList"/>
        <w:rPr>
          <w:noProof/>
        </w:rPr>
      </w:pPr>
      <w:r>
        <w:rPr>
          <w:noProof/>
        </w:rPr>
        <w:t>How to navigate between pages</w:t>
      </w:r>
    </w:p>
    <w:p w14:paraId="04A49BC0" w14:textId="4CC12363" w:rsidR="00C82F32" w:rsidRDefault="00C82F32" w:rsidP="00F63C40">
      <w:pPr>
        <w:pStyle w:val="BulletList"/>
        <w:rPr>
          <w:noProof/>
        </w:rPr>
      </w:pPr>
      <w:commentRangeStart w:id="3"/>
      <w:commentRangeStart w:id="4"/>
      <w:r>
        <w:rPr>
          <w:noProof/>
        </w:rPr>
        <w:t>How to set</w:t>
      </w:r>
      <w:r w:rsidR="005209B1">
        <w:rPr>
          <w:noProof/>
        </w:rPr>
        <w:t xml:space="preserve"> </w:t>
      </w:r>
      <w:r>
        <w:rPr>
          <w:noProof/>
        </w:rPr>
        <w:t>up data</w:t>
      </w:r>
      <w:r w:rsidR="00D63177">
        <w:rPr>
          <w:noProof/>
        </w:rPr>
        <w:t xml:space="preserve"> </w:t>
      </w:r>
      <w:r>
        <w:rPr>
          <w:noProof/>
        </w:rPr>
        <w:t>binding.</w:t>
      </w:r>
      <w:commentRangeEnd w:id="3"/>
      <w:r w:rsidR="00DF6216">
        <w:rPr>
          <w:rStyle w:val="CommentReference"/>
        </w:rPr>
        <w:commentReference w:id="3"/>
      </w:r>
      <w:commentRangeEnd w:id="4"/>
      <w:r w:rsidR="00A40C6D">
        <w:rPr>
          <w:rStyle w:val="CommentReference"/>
        </w:rPr>
        <w:commentReference w:id="4"/>
      </w:r>
    </w:p>
    <w:p w14:paraId="003B168D" w14:textId="77777777" w:rsidR="008B4F9A" w:rsidRDefault="003C55CA" w:rsidP="008C630D">
      <w:pPr>
        <w:pStyle w:val="Heading2"/>
      </w:pPr>
      <w:r>
        <w:t>Requirements</w:t>
      </w:r>
    </w:p>
    <w:p w14:paraId="75DCDBC3" w14:textId="180FCD0A" w:rsidR="00675E67" w:rsidRDefault="00807188" w:rsidP="002B2716">
      <w:pPr>
        <w:pStyle w:val="Normal-indent"/>
      </w:pPr>
      <w:proofErr w:type="spellStart"/>
      <w:r>
        <w:t>Xamarin.Forms</w:t>
      </w:r>
      <w:proofErr w:type="spellEnd"/>
      <w:r w:rsidR="00F34545">
        <w:t xml:space="preserve"> </w:t>
      </w:r>
      <w:r w:rsidR="007B1B73">
        <w:t>applications can be written for the following mobile operating systems</w:t>
      </w:r>
      <w:r w:rsidR="00F34545">
        <w:t>:</w:t>
      </w:r>
    </w:p>
    <w:p w14:paraId="26E8ABF9" w14:textId="53C5F973" w:rsidR="00F34545" w:rsidRDefault="00F34545" w:rsidP="00F34545">
      <w:pPr>
        <w:pStyle w:val="BulletList"/>
      </w:pPr>
      <w:r>
        <w:t>Android 4.0 or higher</w:t>
      </w:r>
    </w:p>
    <w:p w14:paraId="6CFF85E5" w14:textId="2D2B757C" w:rsidR="00F34545" w:rsidRDefault="00F34545" w:rsidP="00F34545">
      <w:pPr>
        <w:pStyle w:val="BulletList"/>
      </w:pPr>
      <w:proofErr w:type="gramStart"/>
      <w:r>
        <w:t>iOS</w:t>
      </w:r>
      <w:proofErr w:type="gramEnd"/>
      <w:r>
        <w:t xml:space="preserve"> 6.1 or higher</w:t>
      </w:r>
    </w:p>
    <w:p w14:paraId="21C08938" w14:textId="5CCC58C7" w:rsidR="00F34545" w:rsidRDefault="00F34545" w:rsidP="00F34545">
      <w:pPr>
        <w:pStyle w:val="BulletList"/>
      </w:pPr>
      <w:r>
        <w:t>Windows</w:t>
      </w:r>
      <w:r w:rsidR="0016776F">
        <w:t xml:space="preserve"> </w:t>
      </w:r>
      <w:r>
        <w:t>Phone 8</w:t>
      </w:r>
      <w:r w:rsidR="001B207F">
        <w:t xml:space="preserve"> (in Visual Studio only)</w:t>
      </w:r>
    </w:p>
    <w:p w14:paraId="4B824ED3" w14:textId="0E8F08B3" w:rsidR="00D020FD" w:rsidRDefault="00807188" w:rsidP="004F77B7">
      <w:pPr>
        <w:pStyle w:val="Normal-indent"/>
      </w:pPr>
      <w:proofErr w:type="spellStart"/>
      <w:r>
        <w:t>Xamarin.Forms</w:t>
      </w:r>
      <w:proofErr w:type="spellEnd"/>
      <w:r w:rsidR="007E1C1E">
        <w:t xml:space="preserve"> also requires the</w:t>
      </w:r>
      <w:r w:rsidR="000162A3">
        <w:t xml:space="preserve"> </w:t>
      </w:r>
      <w:hyperlink r:id="rId13" w:history="1">
        <w:r w:rsidR="000162A3" w:rsidRPr="00807BDC">
          <w:rPr>
            <w:rStyle w:val="Hyperlink"/>
          </w:rPr>
          <w:t>Windows Phone Toolkit</w:t>
        </w:r>
      </w:hyperlink>
      <w:r w:rsidR="007E1C1E">
        <w:t xml:space="preserve"> for some of </w:t>
      </w:r>
      <w:r w:rsidR="000E0E19">
        <w:t>its</w:t>
      </w:r>
      <w:r w:rsidR="00807BDC">
        <w:t xml:space="preserve"> controls (such as the </w:t>
      </w:r>
      <w:proofErr w:type="spellStart"/>
      <w:r w:rsidR="00807BDC" w:rsidRPr="007E1C1E">
        <w:rPr>
          <w:rStyle w:val="CodeInline"/>
        </w:rPr>
        <w:t>DatePicker</w:t>
      </w:r>
      <w:proofErr w:type="spellEnd"/>
      <w:r w:rsidR="00807BDC">
        <w:t>) and</w:t>
      </w:r>
      <w:r w:rsidR="00990FA8">
        <w:t xml:space="preserve"> animations</w:t>
      </w:r>
      <w:r w:rsidR="00807BDC">
        <w:t>.</w:t>
      </w:r>
      <w:r w:rsidR="00990FA8">
        <w:t xml:space="preserve"> </w:t>
      </w:r>
    </w:p>
    <w:p w14:paraId="5A14E983" w14:textId="4071C199" w:rsidR="00AE7D22" w:rsidRPr="00807BDC" w:rsidRDefault="00AE7D22" w:rsidP="004F77B7">
      <w:pPr>
        <w:pStyle w:val="Normal-indent"/>
      </w:pPr>
      <w:r>
        <w:t>It is as</w:t>
      </w:r>
      <w:r w:rsidR="00064380">
        <w:t>sumed that the developer has familiarity with</w:t>
      </w:r>
      <w:r>
        <w:t xml:space="preserve"> </w:t>
      </w:r>
      <w:hyperlink r:id="rId14" w:history="1">
        <w:r w:rsidRPr="00240F6A">
          <w:rPr>
            <w:rStyle w:val="Hyperlink"/>
          </w:rPr>
          <w:t>Portable Class Libraries</w:t>
        </w:r>
      </w:hyperlink>
      <w:r w:rsidR="006037BC">
        <w:t xml:space="preserve"> and </w:t>
      </w:r>
      <w:commentRangeStart w:id="5"/>
      <w:r w:rsidR="006037BC">
        <w:t>Shared Projects</w:t>
      </w:r>
      <w:commentRangeEnd w:id="5"/>
      <w:r w:rsidR="006037BC">
        <w:rPr>
          <w:rStyle w:val="CommentReference"/>
        </w:rPr>
        <w:commentReference w:id="5"/>
      </w:r>
      <w:r w:rsidR="006037BC">
        <w:t>.</w:t>
      </w:r>
    </w:p>
    <w:p w14:paraId="34A64996" w14:textId="26551D20" w:rsidR="009C6222" w:rsidRDefault="00203BA5" w:rsidP="002D7579">
      <w:pPr>
        <w:pStyle w:val="Heading2"/>
      </w:pPr>
      <w:r>
        <w:t xml:space="preserve">Getting Started with </w:t>
      </w:r>
      <w:proofErr w:type="spellStart"/>
      <w:r>
        <w:t>Xamarin.Forms</w:t>
      </w:r>
      <w:proofErr w:type="spellEnd"/>
    </w:p>
    <w:p w14:paraId="3039A071" w14:textId="76EDFAAA" w:rsidR="0017253C" w:rsidRDefault="00C82F32" w:rsidP="0017253C">
      <w:pPr>
        <w:pStyle w:val="Normal-indent"/>
        <w:rPr>
          <w:noProof/>
          <w:lang w:eastAsia="en-US"/>
        </w:rPr>
      </w:pPr>
      <w:r>
        <w:rPr>
          <w:noProof/>
          <w:lang w:eastAsia="en-US"/>
        </w:rPr>
        <w:t xml:space="preserve">As discussed above, </w:t>
      </w:r>
      <w:r w:rsidR="00807188">
        <w:rPr>
          <w:noProof/>
          <w:lang w:eastAsia="en-US"/>
        </w:rPr>
        <w:t>Xamarin.Forms</w:t>
      </w:r>
      <w:r>
        <w:rPr>
          <w:noProof/>
          <w:lang w:eastAsia="en-US"/>
        </w:rPr>
        <w:t xml:space="preserve"> </w:t>
      </w:r>
      <w:r w:rsidR="00E511D3">
        <w:rPr>
          <w:noProof/>
          <w:lang w:eastAsia="en-US"/>
        </w:rPr>
        <w:t>is</w:t>
      </w:r>
      <w:r w:rsidR="004F77B7">
        <w:rPr>
          <w:noProof/>
          <w:lang w:eastAsia="en-US"/>
        </w:rPr>
        <w:t xml:space="preserve"> implemented as a .NET Portable Class Library (</w:t>
      </w:r>
      <w:r w:rsidR="004F77B7" w:rsidRPr="00B63EA8">
        <w:rPr>
          <w:rStyle w:val="SubtleEmphasis"/>
        </w:rPr>
        <w:t>PCL</w:t>
      </w:r>
      <w:r w:rsidR="004F77B7">
        <w:rPr>
          <w:noProof/>
          <w:lang w:eastAsia="en-US"/>
        </w:rPr>
        <w:t xml:space="preserve">), which makes it very easy to share the </w:t>
      </w:r>
      <w:r w:rsidR="00807188">
        <w:rPr>
          <w:noProof/>
          <w:lang w:eastAsia="en-US"/>
        </w:rPr>
        <w:t>Xamarin.Forms</w:t>
      </w:r>
      <w:r w:rsidR="004F77B7">
        <w:rPr>
          <w:noProof/>
          <w:lang w:eastAsia="en-US"/>
        </w:rPr>
        <w:t xml:space="preserve"> API’s across a variety of platforms.</w:t>
      </w:r>
      <w:r w:rsidR="00203BA5">
        <w:rPr>
          <w:noProof/>
          <w:lang w:eastAsia="en-US"/>
        </w:rPr>
        <w:t xml:space="preserve"> The first step to getting started is to create a solution for the various projects that will make up the application.</w:t>
      </w:r>
    </w:p>
    <w:p w14:paraId="529128F9" w14:textId="1B19779C" w:rsidR="00C077C0" w:rsidRDefault="00CD5EF7" w:rsidP="0017253C">
      <w:pPr>
        <w:pStyle w:val="Normal-indent"/>
        <w:rPr>
          <w:noProof/>
          <w:lang w:eastAsia="en-US"/>
        </w:rPr>
      </w:pPr>
      <w:r>
        <w:rPr>
          <w:noProof/>
          <w:lang w:eastAsia="en-US"/>
        </w:rPr>
        <w:t xml:space="preserve">A </w:t>
      </w:r>
      <w:r w:rsidR="00807188">
        <w:rPr>
          <w:noProof/>
          <w:lang w:eastAsia="en-US"/>
        </w:rPr>
        <w:t>Xamarin.Forms</w:t>
      </w:r>
      <w:r>
        <w:rPr>
          <w:noProof/>
          <w:lang w:eastAsia="en-US"/>
        </w:rPr>
        <w:t xml:space="preserve"> solution can be created</w:t>
      </w:r>
      <w:r w:rsidR="00C077C0">
        <w:rPr>
          <w:noProof/>
          <w:lang w:eastAsia="en-US"/>
        </w:rPr>
        <w:t xml:space="preserve"> in </w:t>
      </w:r>
      <w:r>
        <w:rPr>
          <w:noProof/>
          <w:lang w:eastAsia="en-US"/>
        </w:rPr>
        <w:t>Xamarin Studio or Visual Studio and</w:t>
      </w:r>
      <w:r w:rsidR="006A5E34">
        <w:rPr>
          <w:noProof/>
          <w:lang w:eastAsia="en-US"/>
        </w:rPr>
        <w:t xml:space="preserve"> will typically contain </w:t>
      </w:r>
      <w:r w:rsidR="00AD7B10">
        <w:rPr>
          <w:noProof/>
          <w:lang w:eastAsia="en-US"/>
        </w:rPr>
        <w:t>the following</w:t>
      </w:r>
      <w:r w:rsidR="006A5E34">
        <w:rPr>
          <w:noProof/>
          <w:lang w:eastAsia="en-US"/>
        </w:rPr>
        <w:t xml:space="preserve"> projects</w:t>
      </w:r>
      <w:r w:rsidR="00C077C0">
        <w:rPr>
          <w:noProof/>
          <w:lang w:eastAsia="en-US"/>
        </w:rPr>
        <w:t>:</w:t>
      </w:r>
    </w:p>
    <w:p w14:paraId="5971AFCD" w14:textId="6403810E" w:rsidR="00C077C0" w:rsidRDefault="000D418E" w:rsidP="00C077C0">
      <w:pPr>
        <w:pStyle w:val="BulletList"/>
        <w:rPr>
          <w:noProof/>
        </w:rPr>
      </w:pPr>
      <w:r w:rsidRPr="000D418E">
        <w:rPr>
          <w:b/>
          <w:noProof/>
        </w:rPr>
        <w:t>Portable Library</w:t>
      </w:r>
      <w:ins w:id="6" w:author="bryan costanich" w:date="2014-05-12T11:08:00Z">
        <w:r w:rsidR="000E32FB">
          <w:rPr>
            <w:b/>
            <w:noProof/>
          </w:rPr>
          <w:t xml:space="preserve"> or </w:t>
        </w:r>
        <w:commentRangeStart w:id="7"/>
        <w:commentRangeStart w:id="8"/>
        <w:r w:rsidR="000E32FB">
          <w:rPr>
            <w:b/>
            <w:noProof/>
          </w:rPr>
          <w:t>Universal Project</w:t>
        </w:r>
      </w:ins>
      <w:r>
        <w:rPr>
          <w:noProof/>
        </w:rPr>
        <w:t xml:space="preserve"> </w:t>
      </w:r>
      <w:commentRangeEnd w:id="7"/>
      <w:r w:rsidR="000E32FB">
        <w:rPr>
          <w:rStyle w:val="CommentReference"/>
        </w:rPr>
        <w:commentReference w:id="7"/>
      </w:r>
      <w:commentRangeEnd w:id="8"/>
      <w:r w:rsidR="00856B85">
        <w:rPr>
          <w:rStyle w:val="CommentReference"/>
        </w:rPr>
        <w:commentReference w:id="8"/>
      </w:r>
      <w:r>
        <w:rPr>
          <w:noProof/>
        </w:rPr>
        <w:t>– This  project is the cross platform application library that holds all of the shared code and share UI.</w:t>
      </w:r>
    </w:p>
    <w:p w14:paraId="13707392" w14:textId="0E9AE6A7" w:rsidR="000D418E" w:rsidRDefault="000D418E" w:rsidP="00C077C0">
      <w:pPr>
        <w:pStyle w:val="BulletList"/>
        <w:rPr>
          <w:noProof/>
        </w:rPr>
      </w:pPr>
      <w:r w:rsidRPr="000D418E">
        <w:rPr>
          <w:b/>
          <w:noProof/>
        </w:rPr>
        <w:t>Xamarin.Android Application</w:t>
      </w:r>
      <w:r>
        <w:rPr>
          <w:noProof/>
        </w:rPr>
        <w:t xml:space="preserve"> – This project holds Android specific code and is the entry point for Android applications.</w:t>
      </w:r>
    </w:p>
    <w:p w14:paraId="0BBF3084" w14:textId="1C2D4DAD" w:rsidR="000D418E" w:rsidRDefault="000D418E" w:rsidP="00C077C0">
      <w:pPr>
        <w:pStyle w:val="BulletList"/>
        <w:rPr>
          <w:noProof/>
        </w:rPr>
      </w:pPr>
      <w:r>
        <w:rPr>
          <w:b/>
          <w:noProof/>
        </w:rPr>
        <w:t>Xamarin</w:t>
      </w:r>
      <w:r w:rsidRPr="000D418E">
        <w:rPr>
          <w:noProof/>
        </w:rPr>
        <w:t>.</w:t>
      </w:r>
      <w:r>
        <w:rPr>
          <w:noProof/>
        </w:rPr>
        <w:t>iOS Application –</w:t>
      </w:r>
      <w:r w:rsidR="006A5E34">
        <w:rPr>
          <w:noProof/>
        </w:rPr>
        <w:t xml:space="preserve"> </w:t>
      </w:r>
      <w:r>
        <w:rPr>
          <w:noProof/>
        </w:rPr>
        <w:t xml:space="preserve">This project </w:t>
      </w:r>
      <w:r w:rsidR="00536E17">
        <w:rPr>
          <w:noProof/>
        </w:rPr>
        <w:t>holds iOS specific code and is the entry point for iOS applications.</w:t>
      </w:r>
    </w:p>
    <w:p w14:paraId="60CA0CEB" w14:textId="3B23161B" w:rsidR="000D418E" w:rsidRDefault="000D418E" w:rsidP="000D418E">
      <w:pPr>
        <w:pStyle w:val="BulletList"/>
        <w:rPr>
          <w:noProof/>
        </w:rPr>
      </w:pPr>
      <w:r>
        <w:rPr>
          <w:b/>
          <w:noProof/>
        </w:rPr>
        <w:t xml:space="preserve">Windows Phone Application </w:t>
      </w:r>
      <w:r>
        <w:rPr>
          <w:noProof/>
        </w:rPr>
        <w:t>–</w:t>
      </w:r>
      <w:r w:rsidR="006A5E34">
        <w:rPr>
          <w:noProof/>
        </w:rPr>
        <w:t xml:space="preserve"> </w:t>
      </w:r>
      <w:r>
        <w:rPr>
          <w:noProof/>
        </w:rPr>
        <w:t xml:space="preserve">This project holds </w:t>
      </w:r>
      <w:r w:rsidR="00536E17">
        <w:rPr>
          <w:noProof/>
        </w:rPr>
        <w:t>the Windows Phone specific code and is the entry point for Windows Phone applications.</w:t>
      </w:r>
    </w:p>
    <w:p w14:paraId="6F2F911D" w14:textId="54066093" w:rsidR="00CD5EF7" w:rsidRDefault="00473893" w:rsidP="000D418E">
      <w:pPr>
        <w:pStyle w:val="Normal-indent"/>
        <w:rPr>
          <w:noProof/>
        </w:rPr>
      </w:pPr>
      <w:r>
        <w:rPr>
          <w:noProof/>
        </w:rPr>
        <w:lastRenderedPageBreak/>
        <w:t xml:space="preserve">Xamarin 3.0 provides templates that will create a complete solution with all of the necessary projects for a Xamarin.Forms application. In Visual Studio, select </w:t>
      </w:r>
      <w:r w:rsidRPr="00473893">
        <w:rPr>
          <w:rStyle w:val="UIItem"/>
        </w:rPr>
        <w:t>File &gt; New &gt; Project</w:t>
      </w:r>
      <w:r>
        <w:rPr>
          <w:noProof/>
        </w:rPr>
        <w:t xml:space="preserve">. In the </w:t>
      </w:r>
      <w:r w:rsidRPr="00473893">
        <w:rPr>
          <w:rStyle w:val="UIItem"/>
        </w:rPr>
        <w:t>New Project Dialog</w:t>
      </w:r>
      <w:r>
        <w:rPr>
          <w:noProof/>
        </w:rPr>
        <w:t xml:space="preserve"> that appears, click on </w:t>
      </w:r>
      <w:r w:rsidRPr="00473893">
        <w:rPr>
          <w:rStyle w:val="UIItem"/>
        </w:rPr>
        <w:t>Templates &gt; Visual C# &gt; Forms</w:t>
      </w:r>
      <w:r>
        <w:rPr>
          <w:noProof/>
        </w:rPr>
        <w:t xml:space="preserve">, and select the </w:t>
      </w:r>
      <w:r w:rsidRPr="004119F8">
        <w:rPr>
          <w:rStyle w:val="UIItem"/>
        </w:rPr>
        <w:t xml:space="preserve">Universal </w:t>
      </w:r>
      <w:proofErr w:type="spellStart"/>
      <w:r w:rsidRPr="004119F8">
        <w:rPr>
          <w:rStyle w:val="UIItem"/>
        </w:rPr>
        <w:t>Xamarin.Forms</w:t>
      </w:r>
      <w:proofErr w:type="spellEnd"/>
      <w:r w:rsidRPr="004119F8">
        <w:rPr>
          <w:rStyle w:val="UIItem"/>
        </w:rPr>
        <w:t xml:space="preserve"> App (PCL)</w:t>
      </w:r>
      <w:r>
        <w:rPr>
          <w:noProof/>
        </w:rPr>
        <w:t xml:space="preserve"> project in the centre of the </w:t>
      </w:r>
      <w:r w:rsidR="004119F8">
        <w:rPr>
          <w:noProof/>
        </w:rPr>
        <w:t>dialog</w:t>
      </w:r>
      <w:r w:rsidR="00CD5EF7">
        <w:rPr>
          <w:noProof/>
        </w:rPr>
        <w:t>.</w:t>
      </w:r>
      <w:r w:rsidR="004119F8">
        <w:rPr>
          <w:noProof/>
        </w:rPr>
        <w:t xml:space="preserve"> An example of this can be s</w:t>
      </w:r>
      <w:r w:rsidR="005C420C">
        <w:rPr>
          <w:noProof/>
        </w:rPr>
        <w:t>een in the following screenshot:</w:t>
      </w:r>
    </w:p>
    <w:p w14:paraId="0E0DDE5F" w14:textId="39701368" w:rsidR="003F0D24" w:rsidRDefault="00097585" w:rsidP="00097585">
      <w:pPr>
        <w:pStyle w:val="Normal-indent"/>
        <w:rPr>
          <w:noProof/>
        </w:rPr>
      </w:pPr>
      <w:r>
        <w:rPr>
          <w:noProof/>
          <w:lang w:eastAsia="en-US"/>
        </w:rPr>
        <w:drawing>
          <wp:inline distT="0" distB="0" distL="0" distR="0" wp14:anchorId="5068FB2D" wp14:editId="06D5D277">
            <wp:extent cx="4680000" cy="324729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5-08 13.29.35.png"/>
                    <pic:cNvPicPr/>
                  </pic:nvPicPr>
                  <pic:blipFill>
                    <a:blip r:embed="rId15">
                      <a:extLst>
                        <a:ext uri="{28A0092B-C50C-407E-A947-70E740481C1C}">
                          <a14:useLocalDpi xmlns:a14="http://schemas.microsoft.com/office/drawing/2010/main" val="0"/>
                        </a:ext>
                      </a:extLst>
                    </a:blip>
                    <a:stretch>
                      <a:fillRect/>
                    </a:stretch>
                  </pic:blipFill>
                  <pic:spPr>
                    <a:xfrm>
                      <a:off x="0" y="0"/>
                      <a:ext cx="4680000" cy="3247291"/>
                    </a:xfrm>
                    <a:prstGeom prst="rect">
                      <a:avLst/>
                    </a:prstGeom>
                  </pic:spPr>
                </pic:pic>
              </a:graphicData>
            </a:graphic>
          </wp:inline>
        </w:drawing>
      </w:r>
    </w:p>
    <w:p w14:paraId="4DC44413" w14:textId="7476E5A0" w:rsidR="00C16F73" w:rsidRDefault="00C16F73" w:rsidP="000D418E">
      <w:pPr>
        <w:pStyle w:val="Normal-indent"/>
        <w:rPr>
          <w:noProof/>
        </w:rPr>
      </w:pPr>
      <w:r>
        <w:rPr>
          <w:noProof/>
          <w:lang w:eastAsia="en-US"/>
        </w:rPr>
        <w:drawing>
          <wp:inline distT="0" distB="0" distL="0" distR="0" wp14:anchorId="10542124" wp14:editId="2B497C41">
            <wp:extent cx="4680000" cy="28145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XamarinFormsWorld_XS_AddNewSolution.png"/>
                    <pic:cNvPicPr/>
                  </pic:nvPicPr>
                  <pic:blipFill>
                    <a:blip r:embed="rId16">
                      <a:extLst>
                        <a:ext uri="{28A0092B-C50C-407E-A947-70E740481C1C}">
                          <a14:useLocalDpi xmlns:a14="http://schemas.microsoft.com/office/drawing/2010/main" val="0"/>
                        </a:ext>
                      </a:extLst>
                    </a:blip>
                    <a:stretch>
                      <a:fillRect/>
                    </a:stretch>
                  </pic:blipFill>
                  <pic:spPr>
                    <a:xfrm>
                      <a:off x="0" y="0"/>
                      <a:ext cx="4680000" cy="2814500"/>
                    </a:xfrm>
                    <a:prstGeom prst="rect">
                      <a:avLst/>
                    </a:prstGeom>
                  </pic:spPr>
                </pic:pic>
              </a:graphicData>
            </a:graphic>
          </wp:inline>
        </w:drawing>
      </w:r>
    </w:p>
    <w:p w14:paraId="0EDF06F1" w14:textId="3F7A9ADE" w:rsidR="00CD5EF7" w:rsidRDefault="00545194" w:rsidP="000D418E">
      <w:pPr>
        <w:pStyle w:val="Normal-indent"/>
        <w:rPr>
          <w:noProof/>
        </w:rPr>
      </w:pPr>
      <w:r>
        <w:rPr>
          <w:noProof/>
        </w:rPr>
        <w:t xml:space="preserve">Enter the name of the project and click the </w:t>
      </w:r>
      <w:r w:rsidRPr="00D1285F">
        <w:rPr>
          <w:rStyle w:val="UIItem"/>
        </w:rPr>
        <w:t>OK</w:t>
      </w:r>
      <w:r>
        <w:rPr>
          <w:noProof/>
        </w:rPr>
        <w:t xml:space="preserve"> button.</w:t>
      </w:r>
      <w:r w:rsidR="006D0699">
        <w:rPr>
          <w:noProof/>
        </w:rPr>
        <w:t xml:space="preserve"> The template wil</w:t>
      </w:r>
      <w:r w:rsidR="00203BA5">
        <w:rPr>
          <w:noProof/>
        </w:rPr>
        <w:t>l create a new solution with four projects in it. The following screenshots depict the solution loaded in Visual Studio and Xamarin Studio respectively</w:t>
      </w:r>
      <w:r w:rsidR="00652F07">
        <w:rPr>
          <w:noProof/>
        </w:rPr>
        <w:t>:</w:t>
      </w:r>
    </w:p>
    <w:p w14:paraId="76EFD722" w14:textId="1DEA6275" w:rsidR="00203BA5" w:rsidRDefault="00C80A39" w:rsidP="00203BA5">
      <w:pPr>
        <w:pStyle w:val="Normal-indent"/>
        <w:rPr>
          <w:noProof/>
        </w:rPr>
      </w:pPr>
      <w:r>
        <w:rPr>
          <w:noProof/>
          <w:lang w:eastAsia="en-US"/>
        </w:rPr>
        <w:lastRenderedPageBreak/>
        <w:drawing>
          <wp:inline distT="0" distB="0" distL="0" distR="0" wp14:anchorId="43CFE32B" wp14:editId="76A8D8E2">
            <wp:extent cx="4596493" cy="173538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XamarinFormsWorld_VS_Solution.png"/>
                    <pic:cNvPicPr/>
                  </pic:nvPicPr>
                  <pic:blipFill>
                    <a:blip r:embed="rId17">
                      <a:extLst>
                        <a:ext uri="{28A0092B-C50C-407E-A947-70E740481C1C}">
                          <a14:useLocalDpi xmlns:a14="http://schemas.microsoft.com/office/drawing/2010/main" val="0"/>
                        </a:ext>
                      </a:extLst>
                    </a:blip>
                    <a:stretch>
                      <a:fillRect/>
                    </a:stretch>
                  </pic:blipFill>
                  <pic:spPr>
                    <a:xfrm>
                      <a:off x="0" y="0"/>
                      <a:ext cx="4596493" cy="1735389"/>
                    </a:xfrm>
                    <a:prstGeom prst="rect">
                      <a:avLst/>
                    </a:prstGeom>
                  </pic:spPr>
                </pic:pic>
              </a:graphicData>
            </a:graphic>
          </wp:inline>
        </w:drawing>
      </w:r>
    </w:p>
    <w:p w14:paraId="694BC832" w14:textId="6A156E10" w:rsidR="00652F07" w:rsidRDefault="00C80A39" w:rsidP="00C80A39">
      <w:pPr>
        <w:pStyle w:val="Normal-indent"/>
        <w:rPr>
          <w:noProof/>
        </w:rPr>
      </w:pPr>
      <w:r>
        <w:rPr>
          <w:noProof/>
          <w:lang w:eastAsia="en-US"/>
        </w:rPr>
        <w:drawing>
          <wp:inline distT="0" distB="0" distL="0" distR="0" wp14:anchorId="0DE86F14" wp14:editId="781D7C88">
            <wp:extent cx="4596493" cy="1115607"/>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loXamarinFormsWorld_XS_Solution.png"/>
                    <pic:cNvPicPr/>
                  </pic:nvPicPr>
                  <pic:blipFill>
                    <a:blip r:embed="rId18">
                      <a:extLst>
                        <a:ext uri="{28A0092B-C50C-407E-A947-70E740481C1C}">
                          <a14:useLocalDpi xmlns:a14="http://schemas.microsoft.com/office/drawing/2010/main" val="0"/>
                        </a:ext>
                      </a:extLst>
                    </a:blip>
                    <a:stretch>
                      <a:fillRect/>
                    </a:stretch>
                  </pic:blipFill>
                  <pic:spPr>
                    <a:xfrm>
                      <a:off x="0" y="0"/>
                      <a:ext cx="4596493" cy="1115607"/>
                    </a:xfrm>
                    <a:prstGeom prst="rect">
                      <a:avLst/>
                    </a:prstGeom>
                  </pic:spPr>
                </pic:pic>
              </a:graphicData>
            </a:graphic>
          </wp:inline>
        </w:drawing>
      </w:r>
      <w:r w:rsidR="00203BA5">
        <w:rPr>
          <w:noProof/>
        </w:rPr>
        <w:t xml:space="preserve"> </w:t>
      </w:r>
    </w:p>
    <w:p w14:paraId="64A2DFB5" w14:textId="727F13E4" w:rsidR="00203BA5" w:rsidRDefault="00733DB8" w:rsidP="00DA6902">
      <w:pPr>
        <w:pStyle w:val="Normal-indent"/>
        <w:rPr>
          <w:noProof/>
        </w:rPr>
      </w:pPr>
      <w:r>
        <w:rPr>
          <w:noProof/>
        </w:rPr>
        <w:t xml:space="preserve">Notice </w:t>
      </w:r>
      <w:r w:rsidR="00203BA5">
        <w:rPr>
          <w:noProof/>
        </w:rPr>
        <w:t>that while Xamarin Studio does not sup</w:t>
      </w:r>
      <w:r w:rsidR="00DA6902">
        <w:rPr>
          <w:noProof/>
        </w:rPr>
        <w:t>port Windows Phone applications</w:t>
      </w:r>
      <w:r w:rsidR="00203BA5">
        <w:rPr>
          <w:noProof/>
        </w:rPr>
        <w:t xml:space="preserve"> it still loaded the </w:t>
      </w:r>
      <w:r w:rsidR="00DA6902">
        <w:rPr>
          <w:noProof/>
        </w:rPr>
        <w:t xml:space="preserve">Windows Phone </w:t>
      </w:r>
      <w:r w:rsidR="00203BA5">
        <w:rPr>
          <w:noProof/>
        </w:rPr>
        <w:t>projec</w:t>
      </w:r>
      <w:r w:rsidR="00DA6902">
        <w:rPr>
          <w:noProof/>
        </w:rPr>
        <w:t>t as a part of the solution. This allow</w:t>
      </w:r>
      <w:r w:rsidR="00196E55">
        <w:rPr>
          <w:noProof/>
        </w:rPr>
        <w:t>s you</w:t>
      </w:r>
      <w:r w:rsidR="00DA6902">
        <w:rPr>
          <w:noProof/>
        </w:rPr>
        <w:t xml:space="preserve"> to browse your Windows Phone code while remaining in Xamarin Studio.</w:t>
      </w:r>
    </w:p>
    <w:p w14:paraId="43AA0A93" w14:textId="3964B9FC" w:rsidR="00BD2539" w:rsidRDefault="00174F01" w:rsidP="00BD2539">
      <w:pPr>
        <w:pStyle w:val="Heading3"/>
      </w:pPr>
      <w:r>
        <w:t xml:space="preserve">Examining A </w:t>
      </w:r>
      <w:proofErr w:type="spellStart"/>
      <w:r>
        <w:t>Xamarin.Forms</w:t>
      </w:r>
      <w:proofErr w:type="spellEnd"/>
      <w:r>
        <w:t xml:space="preserve"> Application</w:t>
      </w:r>
    </w:p>
    <w:p w14:paraId="58EC5AB8" w14:textId="2F753865" w:rsidR="00D73463" w:rsidRDefault="00D73463" w:rsidP="00F74568">
      <w:pPr>
        <w:pStyle w:val="Normal-indent"/>
      </w:pPr>
      <w:r>
        <w:t xml:space="preserve">The default template creates the simplest </w:t>
      </w:r>
      <w:proofErr w:type="spellStart"/>
      <w:r>
        <w:t>Xamarin.Forms</w:t>
      </w:r>
      <w:proofErr w:type="spellEnd"/>
      <w:r>
        <w:t xml:space="preserve"> solution possible.</w:t>
      </w:r>
      <w:r w:rsidR="00BC26AF">
        <w:t xml:space="preserve"> If you run the application, it should appear similar to the following screenshots:</w:t>
      </w:r>
    </w:p>
    <w:p w14:paraId="153BBAAD" w14:textId="7B1D3CEF" w:rsidR="00BC26AF" w:rsidRDefault="00434D67" w:rsidP="00F74568">
      <w:pPr>
        <w:pStyle w:val="Normal-indent"/>
      </w:pPr>
      <w:r>
        <w:rPr>
          <w:noProof/>
          <w:lang w:eastAsia="en-US"/>
        </w:rPr>
        <w:drawing>
          <wp:inline distT="0" distB="0" distL="0" distR="0" wp14:anchorId="2BB7904A" wp14:editId="5598B694">
            <wp:extent cx="4600983" cy="2784021"/>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hones.png"/>
                    <pic:cNvPicPr/>
                  </pic:nvPicPr>
                  <pic:blipFill>
                    <a:blip r:embed="rId19">
                      <a:extLst>
                        <a:ext uri="{28A0092B-C50C-407E-A947-70E740481C1C}">
                          <a14:useLocalDpi xmlns:a14="http://schemas.microsoft.com/office/drawing/2010/main" val="0"/>
                        </a:ext>
                      </a:extLst>
                    </a:blip>
                    <a:stretch>
                      <a:fillRect/>
                    </a:stretch>
                  </pic:blipFill>
                  <pic:spPr>
                    <a:xfrm>
                      <a:off x="0" y="0"/>
                      <a:ext cx="4600983" cy="2784021"/>
                    </a:xfrm>
                    <a:prstGeom prst="rect">
                      <a:avLst/>
                    </a:prstGeom>
                  </pic:spPr>
                </pic:pic>
              </a:graphicData>
            </a:graphic>
          </wp:inline>
        </w:drawing>
      </w:r>
      <w:r w:rsidR="001F1476">
        <w:t xml:space="preserve"> </w:t>
      </w:r>
    </w:p>
    <w:p w14:paraId="23C709C3" w14:textId="678F5794" w:rsidR="002C0272" w:rsidRDefault="00F74568" w:rsidP="003B29D3">
      <w:pPr>
        <w:pStyle w:val="Normal-indent"/>
      </w:pPr>
      <w:r>
        <w:t xml:space="preserve">Each screen in </w:t>
      </w:r>
      <w:r w:rsidR="00002CD2">
        <w:t>the</w:t>
      </w:r>
      <w:r>
        <w:t xml:space="preserve"> </w:t>
      </w:r>
      <w:r w:rsidR="00002CD2">
        <w:t>screenshots above corresponds</w:t>
      </w:r>
      <w:r>
        <w:t xml:space="preserve"> to a </w:t>
      </w:r>
      <w:r w:rsidRPr="00F74568">
        <w:rPr>
          <w:rStyle w:val="SubtleEmphasis"/>
        </w:rPr>
        <w:t>Page</w:t>
      </w:r>
      <w:r>
        <w:t xml:space="preserve"> in </w:t>
      </w:r>
      <w:proofErr w:type="spellStart"/>
      <w:r w:rsidR="00807188">
        <w:t>Xamarin.Forms</w:t>
      </w:r>
      <w:proofErr w:type="spellEnd"/>
      <w:r w:rsidR="003B29D3">
        <w:t xml:space="preserve">. A </w:t>
      </w:r>
      <w:proofErr w:type="spellStart"/>
      <w:r w:rsidR="003B29D3" w:rsidRPr="003B29D3">
        <w:rPr>
          <w:rStyle w:val="CodeInline"/>
        </w:rPr>
        <w:t>X</w:t>
      </w:r>
      <w:commentRangeStart w:id="9"/>
      <w:commentRangeStart w:id="10"/>
      <w:r w:rsidR="003B29D3" w:rsidRPr="003B29D3">
        <w:rPr>
          <w:rStyle w:val="CodeInline"/>
        </w:rPr>
        <w:t>amarin.Forms.</w:t>
      </w:r>
      <w:r w:rsidR="00002CD2" w:rsidRPr="003B29D3">
        <w:rPr>
          <w:rStyle w:val="CodeInline"/>
        </w:rPr>
        <w:t>Page</w:t>
      </w:r>
      <w:proofErr w:type="spellEnd"/>
      <w:r w:rsidR="00002CD2">
        <w:t xml:space="preserve"> </w:t>
      </w:r>
      <w:commentRangeEnd w:id="9"/>
      <w:r w:rsidR="001560CE">
        <w:rPr>
          <w:rStyle w:val="CommentReference"/>
        </w:rPr>
        <w:commentReference w:id="9"/>
      </w:r>
      <w:commentRangeEnd w:id="10"/>
      <w:r w:rsidR="00A40C6D">
        <w:rPr>
          <w:rStyle w:val="CommentReference"/>
        </w:rPr>
        <w:commentReference w:id="10"/>
      </w:r>
      <w:r w:rsidR="00002CD2">
        <w:t xml:space="preserve">represents </w:t>
      </w:r>
      <w:r>
        <w:t xml:space="preserve">an </w:t>
      </w:r>
      <w:r w:rsidRPr="00A40C6D">
        <w:rPr>
          <w:rStyle w:val="SubtleEmphasis"/>
        </w:rPr>
        <w:t>Activity</w:t>
      </w:r>
      <w:r>
        <w:t xml:space="preserve"> in Android, a </w:t>
      </w:r>
      <w:r w:rsidRPr="00A40C6D">
        <w:rPr>
          <w:rStyle w:val="SubtleEmphasis"/>
        </w:rPr>
        <w:t>View Controller</w:t>
      </w:r>
      <w:r>
        <w:t xml:space="preserve"> in iOS, or a </w:t>
      </w:r>
      <w:r w:rsidRPr="00A40C6D">
        <w:rPr>
          <w:rStyle w:val="SubtleEmphasis"/>
        </w:rPr>
        <w:t>Page</w:t>
      </w:r>
      <w:r>
        <w:t xml:space="preserve"> in Windows Phone. </w:t>
      </w:r>
      <w:r w:rsidR="003B29D3">
        <w:t xml:space="preserve">The </w:t>
      </w:r>
      <w:proofErr w:type="spellStart"/>
      <w:r w:rsidR="003B29D3">
        <w:t>HelloXamarinFormsWorld</w:t>
      </w:r>
      <w:proofErr w:type="spellEnd"/>
      <w:r w:rsidR="003B29D3">
        <w:t xml:space="preserve"> in the screenshots above instantiate</w:t>
      </w:r>
      <w:r w:rsidR="00991018">
        <w:t>s</w:t>
      </w:r>
      <w:r w:rsidR="003B29D3">
        <w:t xml:space="preserve"> a </w:t>
      </w:r>
      <w:proofErr w:type="spellStart"/>
      <w:r w:rsidR="003B29D3" w:rsidRPr="003B29D3">
        <w:rPr>
          <w:rStyle w:val="CodeInline"/>
        </w:rPr>
        <w:t>Xamarin.Forms.ContentPage</w:t>
      </w:r>
      <w:proofErr w:type="spellEnd"/>
      <w:r w:rsidR="003B29D3">
        <w:t xml:space="preserve"> object and use</w:t>
      </w:r>
      <w:r w:rsidR="00991018">
        <w:t>s</w:t>
      </w:r>
      <w:r w:rsidR="003B29D3">
        <w:t xml:space="preserve"> that to display the Label.</w:t>
      </w:r>
    </w:p>
    <w:p w14:paraId="175EF548" w14:textId="36E27162" w:rsidR="006A559F" w:rsidRDefault="006A559F" w:rsidP="006A559F">
      <w:pPr>
        <w:pStyle w:val="Normal-indent"/>
      </w:pPr>
      <w:r>
        <w:lastRenderedPageBreak/>
        <w:t xml:space="preserve">To maximize the reuse of the startup code, </w:t>
      </w:r>
      <w:proofErr w:type="spellStart"/>
      <w:r>
        <w:t>Xamarin.Forms</w:t>
      </w:r>
      <w:proofErr w:type="spellEnd"/>
      <w:r>
        <w:t xml:space="preserve"> applications will have a single class named </w:t>
      </w:r>
      <w:r w:rsidRPr="006A559F">
        <w:rPr>
          <w:rStyle w:val="CodeInline"/>
        </w:rPr>
        <w:t>App</w:t>
      </w:r>
      <w:r>
        <w:t xml:space="preserve"> that is responsible for instantiat</w:t>
      </w:r>
      <w:r w:rsidR="00991018">
        <w:t>ing</w:t>
      </w:r>
      <w:r>
        <w:t xml:space="preserve"> the first Page that will be displayed. An example of the </w:t>
      </w:r>
      <w:r w:rsidRPr="00376D73">
        <w:rPr>
          <w:rStyle w:val="CodeInline"/>
        </w:rPr>
        <w:t>App</w:t>
      </w:r>
      <w:r>
        <w:t xml:space="preserve"> class can be seen in the following code:</w:t>
      </w:r>
    </w:p>
    <w:p w14:paraId="2090A8D6" w14:textId="77777777" w:rsidR="006A559F" w:rsidRDefault="006A559F" w:rsidP="006A559F">
      <w:pPr>
        <w:pStyle w:val="Code"/>
      </w:pPr>
      <w:r>
        <w:t>public class App</w:t>
      </w:r>
    </w:p>
    <w:p w14:paraId="68A9D229" w14:textId="77777777" w:rsidR="006A559F" w:rsidRDefault="006A559F" w:rsidP="006A559F">
      <w:pPr>
        <w:pStyle w:val="Code"/>
      </w:pPr>
      <w:r>
        <w:t>{</w:t>
      </w:r>
    </w:p>
    <w:p w14:paraId="55F0667B" w14:textId="77777777" w:rsidR="006A559F" w:rsidRDefault="006A559F" w:rsidP="006A559F">
      <w:pPr>
        <w:pStyle w:val="Code"/>
      </w:pPr>
      <w:r>
        <w:t xml:space="preserve">    public static Page GetMainPage()</w:t>
      </w:r>
    </w:p>
    <w:p w14:paraId="029852A1" w14:textId="77777777" w:rsidR="006A559F" w:rsidRDefault="006A559F" w:rsidP="006A559F">
      <w:pPr>
        <w:pStyle w:val="Code"/>
      </w:pPr>
      <w:r>
        <w:t xml:space="preserve">    {</w:t>
      </w:r>
    </w:p>
    <w:p w14:paraId="28A6AB14" w14:textId="77777777" w:rsidR="006A559F" w:rsidRDefault="006A559F" w:rsidP="006A559F">
      <w:pPr>
        <w:pStyle w:val="Code"/>
      </w:pPr>
      <w:r>
        <w:t xml:space="preserve">        return new ContentPage</w:t>
      </w:r>
    </w:p>
    <w:p w14:paraId="1CFDE7C6" w14:textId="77777777" w:rsidR="006A559F" w:rsidRDefault="006A559F" w:rsidP="006A559F">
      <w:pPr>
        <w:pStyle w:val="Code"/>
      </w:pPr>
      <w:r>
        <w:t xml:space="preserve">        {</w:t>
      </w:r>
    </w:p>
    <w:p w14:paraId="53B168AD" w14:textId="77777777" w:rsidR="006A559F" w:rsidRDefault="006A559F" w:rsidP="006A559F">
      <w:pPr>
        <w:pStyle w:val="Code"/>
      </w:pPr>
      <w:r>
        <w:t xml:space="preserve">            Content = new Label</w:t>
      </w:r>
    </w:p>
    <w:p w14:paraId="58099534" w14:textId="77777777" w:rsidR="006A559F" w:rsidRDefault="006A559F" w:rsidP="006A559F">
      <w:pPr>
        <w:pStyle w:val="Code"/>
      </w:pPr>
      <w:r>
        <w:t xml:space="preserve">            {</w:t>
      </w:r>
    </w:p>
    <w:p w14:paraId="02ADDC5D" w14:textId="77777777" w:rsidR="006A559F" w:rsidRDefault="006A559F" w:rsidP="006A559F">
      <w:pPr>
        <w:pStyle w:val="Code"/>
      </w:pPr>
      <w:r>
        <w:t xml:space="preserve">                Text = "Hello, Forms !",</w:t>
      </w:r>
    </w:p>
    <w:p w14:paraId="62EB818C" w14:textId="77777777" w:rsidR="006A559F" w:rsidRDefault="006A559F" w:rsidP="006A559F">
      <w:pPr>
        <w:pStyle w:val="Code"/>
      </w:pPr>
      <w:r>
        <w:t xml:space="preserve">                VerticalOptions = LayoutOptions.CenterAndExpand,</w:t>
      </w:r>
    </w:p>
    <w:p w14:paraId="7FD5C6AD" w14:textId="77777777" w:rsidR="006A559F" w:rsidRDefault="006A559F" w:rsidP="006A559F">
      <w:pPr>
        <w:pStyle w:val="Code"/>
      </w:pPr>
      <w:r>
        <w:t xml:space="preserve">                HorizontalOptions = LayoutOptions.CenterAndExpand,</w:t>
      </w:r>
    </w:p>
    <w:p w14:paraId="4733E47E" w14:textId="77777777" w:rsidR="006A559F" w:rsidRDefault="006A559F" w:rsidP="006A559F">
      <w:pPr>
        <w:pStyle w:val="Code"/>
      </w:pPr>
      <w:r>
        <w:t xml:space="preserve">            },</w:t>
      </w:r>
    </w:p>
    <w:p w14:paraId="2CD1832D" w14:textId="77777777" w:rsidR="006A559F" w:rsidRDefault="006A559F" w:rsidP="006A559F">
      <w:pPr>
        <w:pStyle w:val="Code"/>
      </w:pPr>
      <w:r>
        <w:t xml:space="preserve">        };</w:t>
      </w:r>
    </w:p>
    <w:p w14:paraId="7CA2212C" w14:textId="77777777" w:rsidR="006A559F" w:rsidRDefault="006A559F" w:rsidP="006A559F">
      <w:pPr>
        <w:pStyle w:val="Code"/>
      </w:pPr>
      <w:r>
        <w:t xml:space="preserve">    }</w:t>
      </w:r>
    </w:p>
    <w:p w14:paraId="72DF8E4A" w14:textId="77777777" w:rsidR="006A559F" w:rsidRDefault="006A559F" w:rsidP="006A559F">
      <w:pPr>
        <w:pStyle w:val="Code"/>
      </w:pPr>
      <w:r>
        <w:t>}</w:t>
      </w:r>
    </w:p>
    <w:p w14:paraId="32A470BE" w14:textId="28248E33" w:rsidR="006A559F" w:rsidRDefault="006A559F" w:rsidP="00E95F80">
      <w:pPr>
        <w:pStyle w:val="Normal-indent"/>
      </w:pPr>
      <w:proofErr w:type="gramStart"/>
      <w:r>
        <w:t>This code will</w:t>
      </w:r>
      <w:proofErr w:type="gramEnd"/>
      <w:r>
        <w:t xml:space="preserve"> instantiate a new </w:t>
      </w:r>
      <w:proofErr w:type="spellStart"/>
      <w:r w:rsidRPr="006A559F">
        <w:rPr>
          <w:rStyle w:val="CodeInline"/>
        </w:rPr>
        <w:t>ContentPage</w:t>
      </w:r>
      <w:proofErr w:type="spellEnd"/>
      <w:r>
        <w:t xml:space="preserve"> object that will display a single </w:t>
      </w:r>
      <w:r w:rsidRPr="006A559F">
        <w:rPr>
          <w:rStyle w:val="CodeInline"/>
        </w:rPr>
        <w:t>Label</w:t>
      </w:r>
      <w:r>
        <w:t xml:space="preserve"> centered both vertically and horizontally on the page.</w:t>
      </w:r>
    </w:p>
    <w:p w14:paraId="209A9894" w14:textId="04B6FE23" w:rsidR="00E41209" w:rsidRDefault="00E41209" w:rsidP="00A40C6D">
      <w:pPr>
        <w:pStyle w:val="Heading3"/>
      </w:pPr>
      <w:r>
        <w:t xml:space="preserve">Launching the Initial </w:t>
      </w:r>
      <w:proofErr w:type="spellStart"/>
      <w:r>
        <w:t>Xamarin.Forms</w:t>
      </w:r>
      <w:proofErr w:type="spellEnd"/>
      <w:r>
        <w:t xml:space="preserve"> Page on Each Platform</w:t>
      </w:r>
    </w:p>
    <w:p w14:paraId="7DE82BBE" w14:textId="52878DEA" w:rsidR="002C0272" w:rsidRDefault="00C049BF" w:rsidP="006A559F">
      <w:pPr>
        <w:pStyle w:val="Normal-indent"/>
      </w:pPr>
      <w:r>
        <w:t xml:space="preserve">To use this Page inside an application, </w:t>
      </w:r>
      <w:r w:rsidR="008113D4">
        <w:t xml:space="preserve">each </w:t>
      </w:r>
      <w:r>
        <w:t>platform application must initialize the</w:t>
      </w:r>
      <w:r w:rsidR="00040520">
        <w:t xml:space="preserve"> </w:t>
      </w:r>
      <w:proofErr w:type="spellStart"/>
      <w:r w:rsidR="00807188">
        <w:t>Xamarin.Forms</w:t>
      </w:r>
      <w:proofErr w:type="spellEnd"/>
      <w:r>
        <w:t xml:space="preserve"> framework and then</w:t>
      </w:r>
      <w:r w:rsidR="00040520">
        <w:t xml:space="preserve"> </w:t>
      </w:r>
      <w:r>
        <w:t xml:space="preserve">provide an instance of the </w:t>
      </w:r>
      <w:proofErr w:type="spellStart"/>
      <w:r w:rsidR="00E95F80">
        <w:rPr>
          <w:rStyle w:val="CodeInline"/>
        </w:rPr>
        <w:t>ContentPage</w:t>
      </w:r>
      <w:proofErr w:type="spellEnd"/>
      <w:r>
        <w:t xml:space="preserve"> as it is starting up. </w:t>
      </w:r>
      <w:r w:rsidR="00C03C9B">
        <w:t xml:space="preserve"> </w:t>
      </w:r>
      <w:r>
        <w:t xml:space="preserve">This </w:t>
      </w:r>
      <w:r w:rsidR="00687163">
        <w:t xml:space="preserve">initialization step </w:t>
      </w:r>
      <w:r>
        <w:t>varies from platform from platform and will be discussed in the following sections.</w:t>
      </w:r>
    </w:p>
    <w:p w14:paraId="365D3A5F" w14:textId="5DB07844" w:rsidR="00372511" w:rsidRDefault="00372511" w:rsidP="00A40C6D">
      <w:pPr>
        <w:pStyle w:val="Heading4"/>
      </w:pPr>
      <w:r>
        <w:t>Android</w:t>
      </w:r>
    </w:p>
    <w:p w14:paraId="7B6FFB73" w14:textId="6E77A0CE" w:rsidR="004D0999" w:rsidRDefault="00E41209" w:rsidP="00DD3B84">
      <w:pPr>
        <w:pStyle w:val="Normal-indent"/>
      </w:pPr>
      <w:r>
        <w:t xml:space="preserve">To launch the initial </w:t>
      </w:r>
      <w:proofErr w:type="spellStart"/>
      <w:r>
        <w:t>Xamarin.Forms</w:t>
      </w:r>
      <w:proofErr w:type="spellEnd"/>
      <w:r>
        <w:t xml:space="preserve"> page in Andro</w:t>
      </w:r>
      <w:r w:rsidR="00B5707D">
        <w:t>i</w:t>
      </w:r>
      <w:r>
        <w:t xml:space="preserve">d, you create an Activity with the </w:t>
      </w:r>
      <w:proofErr w:type="spellStart"/>
      <w:r w:rsidRPr="00B5707D">
        <w:rPr>
          <w:rStyle w:val="CodeInline"/>
        </w:rPr>
        <w:t>MainLauncher</w:t>
      </w:r>
      <w:proofErr w:type="spellEnd"/>
      <w:r>
        <w:t xml:space="preserve"> attribute just as you would a traditional Android application, exce</w:t>
      </w:r>
      <w:r w:rsidR="00E54DC7">
        <w:t>p</w:t>
      </w:r>
      <w:r>
        <w:t>t</w:t>
      </w:r>
      <w:r w:rsidR="00E54DC7">
        <w:t xml:space="preserve"> </w:t>
      </w:r>
      <w:r>
        <w:t>t</w:t>
      </w:r>
      <w:r w:rsidR="00E54DC7">
        <w:t>h</w:t>
      </w:r>
      <w:r>
        <w:t xml:space="preserve">at your activity must inherit from </w:t>
      </w:r>
      <w:proofErr w:type="spellStart"/>
      <w:r w:rsidR="00DD3B84" w:rsidRPr="00DD3B84">
        <w:rPr>
          <w:rStyle w:val="CodeInline"/>
        </w:rPr>
        <w:t>Xamarin.QuickUI.Platform.Android.AndroidActivity</w:t>
      </w:r>
      <w:proofErr w:type="spellEnd"/>
      <w:r w:rsidR="00F56DEA">
        <w:t xml:space="preserve">, </w:t>
      </w:r>
      <w:r w:rsidR="00DD3B84">
        <w:t xml:space="preserve">initialize the </w:t>
      </w:r>
      <w:proofErr w:type="spellStart"/>
      <w:r w:rsidR="00807188">
        <w:t>Xamarin.Forms</w:t>
      </w:r>
      <w:proofErr w:type="spellEnd"/>
      <w:r w:rsidR="00DD3B84">
        <w:t xml:space="preserve"> framework</w:t>
      </w:r>
      <w:r w:rsidR="007D3083">
        <w:t>,</w:t>
      </w:r>
      <w:r w:rsidR="00DD3B84">
        <w:t xml:space="preserve"> and then display the initial Page</w:t>
      </w:r>
      <w:r w:rsidR="00C049BF">
        <w:t xml:space="preserve"> in the </w:t>
      </w:r>
      <w:proofErr w:type="spellStart"/>
      <w:r w:rsidR="00C049BF" w:rsidRPr="00A35EFD">
        <w:rPr>
          <w:rStyle w:val="CodeInline"/>
        </w:rPr>
        <w:t>OnCreate</w:t>
      </w:r>
      <w:proofErr w:type="spellEnd"/>
      <w:r w:rsidR="00C049BF">
        <w:t xml:space="preserve"> method</w:t>
      </w:r>
      <w:r w:rsidR="00DD3B84">
        <w:t xml:space="preserve">. The following code </w:t>
      </w:r>
      <w:r>
        <w:t>example illustrates this pattern in action</w:t>
      </w:r>
      <w:r w:rsidR="002C0272">
        <w:t>:</w:t>
      </w:r>
    </w:p>
    <w:p w14:paraId="139996CA" w14:textId="77777777" w:rsidR="00E95F80" w:rsidRDefault="00E95F80" w:rsidP="00E95F80">
      <w:pPr>
        <w:pStyle w:val="Code"/>
      </w:pPr>
      <w:r>
        <w:t>namespace HelloXamarinFormsWorld.Android</w:t>
      </w:r>
    </w:p>
    <w:p w14:paraId="063A7956" w14:textId="77777777" w:rsidR="00E95F80" w:rsidRDefault="00E95F80" w:rsidP="00E95F80">
      <w:pPr>
        <w:pStyle w:val="Code"/>
      </w:pPr>
      <w:r>
        <w:t>{</w:t>
      </w:r>
    </w:p>
    <w:p w14:paraId="0C4D8354" w14:textId="77777777" w:rsidR="00E95F80" w:rsidRDefault="00E95F80" w:rsidP="00E95F80">
      <w:pPr>
        <w:pStyle w:val="Code"/>
      </w:pPr>
      <w:r>
        <w:t xml:space="preserve">    [Activity(Label = "HelloXamarinFormsWorld", MainLauncher = true)]</w:t>
      </w:r>
    </w:p>
    <w:p w14:paraId="14B3F201" w14:textId="77777777" w:rsidR="00E95F80" w:rsidRDefault="00E95F80" w:rsidP="00E95F80">
      <w:pPr>
        <w:pStyle w:val="Code"/>
      </w:pPr>
      <w:r>
        <w:t xml:space="preserve">    public class MainActivity : </w:t>
      </w:r>
      <w:r w:rsidRPr="00A40C6D">
        <w:rPr>
          <w:b/>
        </w:rPr>
        <w:t>AndroidActivity</w:t>
      </w:r>
    </w:p>
    <w:p w14:paraId="5657C496" w14:textId="77777777" w:rsidR="00E95F80" w:rsidRDefault="00E95F80" w:rsidP="00E95F80">
      <w:pPr>
        <w:pStyle w:val="Code"/>
      </w:pPr>
      <w:r>
        <w:t xml:space="preserve">    {</w:t>
      </w:r>
    </w:p>
    <w:p w14:paraId="001D9F7D" w14:textId="77777777" w:rsidR="00E95F80" w:rsidRDefault="00E95F80" w:rsidP="00E95F80">
      <w:pPr>
        <w:pStyle w:val="Code"/>
      </w:pPr>
      <w:r>
        <w:t xml:space="preserve">        protected override void OnCreate(Bundle bundle)</w:t>
      </w:r>
    </w:p>
    <w:p w14:paraId="0B7C2E98" w14:textId="77777777" w:rsidR="00E95F80" w:rsidRDefault="00E95F80" w:rsidP="00E95F80">
      <w:pPr>
        <w:pStyle w:val="Code"/>
      </w:pPr>
      <w:r>
        <w:t xml:space="preserve">        {</w:t>
      </w:r>
    </w:p>
    <w:p w14:paraId="361428D4" w14:textId="77777777" w:rsidR="00E95F80" w:rsidRDefault="00E95F80" w:rsidP="00E95F80">
      <w:pPr>
        <w:pStyle w:val="Code"/>
      </w:pPr>
      <w:r>
        <w:t xml:space="preserve">            base.OnCreate(bundle);</w:t>
      </w:r>
    </w:p>
    <w:p w14:paraId="3E6F2A4B" w14:textId="77777777" w:rsidR="00E95F80" w:rsidRDefault="00E95F80" w:rsidP="00E95F80">
      <w:pPr>
        <w:pStyle w:val="Code"/>
      </w:pPr>
    </w:p>
    <w:p w14:paraId="49B64F45" w14:textId="77777777" w:rsidR="00E95F80" w:rsidRPr="00A40C6D" w:rsidRDefault="00E95F80" w:rsidP="00E95F80">
      <w:pPr>
        <w:pStyle w:val="Code"/>
        <w:rPr>
          <w:b/>
        </w:rPr>
      </w:pPr>
      <w:r>
        <w:t xml:space="preserve">            </w:t>
      </w:r>
      <w:r w:rsidRPr="00A40C6D">
        <w:rPr>
          <w:b/>
        </w:rPr>
        <w:t>Xamarin.Forms.Forms.Init(this, bundle);</w:t>
      </w:r>
    </w:p>
    <w:p w14:paraId="720BE39A" w14:textId="77777777" w:rsidR="00E95F80" w:rsidRPr="00A40C6D" w:rsidRDefault="00E95F80" w:rsidP="00E95F80">
      <w:pPr>
        <w:pStyle w:val="Code"/>
        <w:rPr>
          <w:b/>
        </w:rPr>
      </w:pPr>
    </w:p>
    <w:p w14:paraId="4D278D78" w14:textId="77777777" w:rsidR="00E95F80" w:rsidRPr="00A40C6D" w:rsidRDefault="00E95F80" w:rsidP="00E95F80">
      <w:pPr>
        <w:pStyle w:val="Code"/>
        <w:rPr>
          <w:b/>
        </w:rPr>
      </w:pPr>
      <w:r w:rsidRPr="00A40C6D">
        <w:rPr>
          <w:b/>
        </w:rPr>
        <w:t xml:space="preserve">            SetPage(App.GetMainPage());</w:t>
      </w:r>
    </w:p>
    <w:p w14:paraId="016B1E9F" w14:textId="77777777" w:rsidR="00E95F80" w:rsidRDefault="00E95F80" w:rsidP="00E95F80">
      <w:pPr>
        <w:pStyle w:val="Code"/>
      </w:pPr>
      <w:r>
        <w:t xml:space="preserve">        }</w:t>
      </w:r>
    </w:p>
    <w:p w14:paraId="05826E11" w14:textId="77777777" w:rsidR="00E95F80" w:rsidRDefault="00E95F80" w:rsidP="00E95F80">
      <w:pPr>
        <w:pStyle w:val="Code"/>
      </w:pPr>
      <w:r>
        <w:t xml:space="preserve">    }</w:t>
      </w:r>
    </w:p>
    <w:p w14:paraId="45AEF1F9" w14:textId="77C52D68" w:rsidR="00E95F80" w:rsidRDefault="00E95F80" w:rsidP="00E95F80">
      <w:pPr>
        <w:pStyle w:val="Code"/>
      </w:pPr>
      <w:r>
        <w:lastRenderedPageBreak/>
        <w:t>}</w:t>
      </w:r>
    </w:p>
    <w:p w14:paraId="67140188" w14:textId="0BA614A8" w:rsidR="00F74568" w:rsidRDefault="007D3083" w:rsidP="00F74568">
      <w:pPr>
        <w:pStyle w:val="Normal-indent"/>
      </w:pPr>
      <w:r>
        <w:t xml:space="preserve">The code above will </w:t>
      </w:r>
      <w:r w:rsidR="0069474E">
        <w:t xml:space="preserve">create a Xamarin.Android application that will initialize the </w:t>
      </w:r>
      <w:proofErr w:type="spellStart"/>
      <w:r w:rsidR="0069474E">
        <w:t>Xamarin.Forms</w:t>
      </w:r>
      <w:proofErr w:type="spellEnd"/>
      <w:r w:rsidR="0069474E">
        <w:t xml:space="preserve"> framework and then run the shared UI code.</w:t>
      </w:r>
      <w:r w:rsidR="00AF4AA7">
        <w:t xml:space="preserve"> </w:t>
      </w:r>
    </w:p>
    <w:p w14:paraId="316541B2" w14:textId="14961A11" w:rsidR="00E95F80" w:rsidRPr="004D0999" w:rsidRDefault="00E95F80" w:rsidP="00F74568">
      <w:pPr>
        <w:pStyle w:val="Normal-indent"/>
      </w:pPr>
      <w:r>
        <w:rPr>
          <w:noProof/>
          <w:lang w:eastAsia="en-US"/>
        </w:rPr>
        <w:drawing>
          <wp:inline distT="0" distB="0" distL="0" distR="0" wp14:anchorId="5D72ADD4" wp14:editId="13838BF0">
            <wp:extent cx="1729173" cy="2923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5-06 21.26.23_framed.png"/>
                    <pic:cNvPicPr/>
                  </pic:nvPicPr>
                  <pic:blipFill>
                    <a:blip r:embed="rId20">
                      <a:extLst>
                        <a:ext uri="{28A0092B-C50C-407E-A947-70E740481C1C}">
                          <a14:useLocalDpi xmlns:a14="http://schemas.microsoft.com/office/drawing/2010/main" val="0"/>
                        </a:ext>
                      </a:extLst>
                    </a:blip>
                    <a:stretch>
                      <a:fillRect/>
                    </a:stretch>
                  </pic:blipFill>
                  <pic:spPr>
                    <a:xfrm>
                      <a:off x="0" y="0"/>
                      <a:ext cx="1730261" cy="2925150"/>
                    </a:xfrm>
                    <a:prstGeom prst="rect">
                      <a:avLst/>
                    </a:prstGeom>
                  </pic:spPr>
                </pic:pic>
              </a:graphicData>
            </a:graphic>
          </wp:inline>
        </w:drawing>
      </w:r>
    </w:p>
    <w:p w14:paraId="798D2D22" w14:textId="27C0EE5A" w:rsidR="00372511" w:rsidRDefault="00372511" w:rsidP="00A40C6D">
      <w:pPr>
        <w:pStyle w:val="Heading4"/>
      </w:pPr>
      <w:proofErr w:type="gramStart"/>
      <w:r>
        <w:t>iOS</w:t>
      </w:r>
      <w:proofErr w:type="gramEnd"/>
    </w:p>
    <w:p w14:paraId="6946B2C9" w14:textId="0B48A8E7" w:rsidR="002F60C9" w:rsidRDefault="00B5707D" w:rsidP="00DA5986">
      <w:pPr>
        <w:pStyle w:val="Normal-indent"/>
      </w:pPr>
      <w:r>
        <w:t>For a Xamarin.iOS application, t</w:t>
      </w:r>
      <w:r w:rsidR="00DD3B84">
        <w:t xml:space="preserve">he </w:t>
      </w:r>
      <w:proofErr w:type="spellStart"/>
      <w:r w:rsidR="002F60C9" w:rsidRPr="00DD3B84">
        <w:rPr>
          <w:rStyle w:val="CodeInline"/>
        </w:rPr>
        <w:t>AppDelegate</w:t>
      </w:r>
      <w:proofErr w:type="spellEnd"/>
      <w:r w:rsidR="002F60C9">
        <w:t xml:space="preserve"> </w:t>
      </w:r>
      <w:r w:rsidR="00DD3B84">
        <w:t xml:space="preserve">class must initialize the </w:t>
      </w:r>
      <w:proofErr w:type="spellStart"/>
      <w:r w:rsidR="00807188">
        <w:t>Xamarin.Forms</w:t>
      </w:r>
      <w:proofErr w:type="spellEnd"/>
      <w:r w:rsidR="00DD3B84">
        <w:t xml:space="preserve"> framework and then set the </w:t>
      </w:r>
      <w:proofErr w:type="spellStart"/>
      <w:r w:rsidR="00DD3B84" w:rsidRPr="00DD3B84">
        <w:rPr>
          <w:rStyle w:val="CodeInline"/>
        </w:rPr>
        <w:t>RootViewController</w:t>
      </w:r>
      <w:proofErr w:type="spellEnd"/>
      <w:r w:rsidR="00DD3B84">
        <w:t xml:space="preserve"> to the initial </w:t>
      </w:r>
      <w:proofErr w:type="spellStart"/>
      <w:r w:rsidR="00807188">
        <w:t>Xamarin.Forms</w:t>
      </w:r>
      <w:proofErr w:type="spellEnd"/>
      <w:r w:rsidR="00DD3B84">
        <w:t xml:space="preserve"> Page</w:t>
      </w:r>
      <w:r w:rsidR="008E16F0">
        <w:t xml:space="preserve">. This is done inside the </w:t>
      </w:r>
      <w:proofErr w:type="spellStart"/>
      <w:r w:rsidR="008E16F0" w:rsidRPr="008E16F0">
        <w:rPr>
          <w:rStyle w:val="CodeInline"/>
        </w:rPr>
        <w:t>FinishedLaunching</w:t>
      </w:r>
      <w:proofErr w:type="spellEnd"/>
      <w:r w:rsidR="008E16F0">
        <w:t xml:space="preserve"> method, as demonstrated in the following code</w:t>
      </w:r>
      <w:r w:rsidR="002F60C9">
        <w:t>:</w:t>
      </w:r>
    </w:p>
    <w:p w14:paraId="3B02A0D1" w14:textId="77777777" w:rsidR="00C55523" w:rsidRDefault="00C55523" w:rsidP="00C55523">
      <w:pPr>
        <w:pStyle w:val="Code"/>
      </w:pPr>
      <w:r>
        <w:t>namespace HelloXamarinFormsWorld.iOS</w:t>
      </w:r>
    </w:p>
    <w:p w14:paraId="6EE052F5" w14:textId="77777777" w:rsidR="00C55523" w:rsidRDefault="00C55523" w:rsidP="00C55523">
      <w:pPr>
        <w:pStyle w:val="Code"/>
      </w:pPr>
      <w:r>
        <w:t>{</w:t>
      </w:r>
    </w:p>
    <w:p w14:paraId="774B9CEA" w14:textId="2E3C49D8" w:rsidR="00C55523" w:rsidRDefault="00C55523" w:rsidP="00C55523">
      <w:pPr>
        <w:pStyle w:val="Code"/>
      </w:pPr>
      <w:r>
        <w:t>[Register("AppDelegate")]</w:t>
      </w:r>
    </w:p>
    <w:p w14:paraId="2ACFC0E2" w14:textId="77777777" w:rsidR="00C55523" w:rsidRDefault="00C55523" w:rsidP="00C55523">
      <w:pPr>
        <w:pStyle w:val="Code"/>
      </w:pPr>
      <w:r>
        <w:t xml:space="preserve">    public partial class AppDelegate : UIApplicationDelegate</w:t>
      </w:r>
    </w:p>
    <w:p w14:paraId="26653EEB" w14:textId="1169457D" w:rsidR="00C55523" w:rsidRDefault="00996964" w:rsidP="00996964">
      <w:pPr>
        <w:pStyle w:val="Code"/>
      </w:pPr>
      <w:r>
        <w:t xml:space="preserve">    {</w:t>
      </w:r>
    </w:p>
    <w:p w14:paraId="152B77BE" w14:textId="77777777" w:rsidR="00C55523" w:rsidRDefault="00C55523" w:rsidP="00C55523">
      <w:pPr>
        <w:pStyle w:val="Code"/>
      </w:pPr>
      <w:r>
        <w:t xml:space="preserve">        UIWindow window;</w:t>
      </w:r>
    </w:p>
    <w:p w14:paraId="29676A4D" w14:textId="382F46D8" w:rsidR="00C55523" w:rsidRDefault="00C55523" w:rsidP="00996964">
      <w:pPr>
        <w:pStyle w:val="Code"/>
        <w:ind w:left="0"/>
      </w:pPr>
    </w:p>
    <w:p w14:paraId="7F65C25E" w14:textId="77777777" w:rsidR="00C55523" w:rsidRDefault="00C55523" w:rsidP="00C55523">
      <w:pPr>
        <w:pStyle w:val="Code"/>
      </w:pPr>
      <w:r>
        <w:t xml:space="preserve">        public override bool FinishedLaunching(UIApplication app, NSDictionary options)</w:t>
      </w:r>
    </w:p>
    <w:p w14:paraId="7DDE8B67" w14:textId="77777777" w:rsidR="00C55523" w:rsidRDefault="00C55523" w:rsidP="00C55523">
      <w:pPr>
        <w:pStyle w:val="Code"/>
      </w:pPr>
      <w:r>
        <w:t xml:space="preserve">        {</w:t>
      </w:r>
    </w:p>
    <w:p w14:paraId="5D96E6FA" w14:textId="77777777" w:rsidR="00C55523" w:rsidRPr="00B43581" w:rsidRDefault="00C55523" w:rsidP="00C55523">
      <w:pPr>
        <w:pStyle w:val="Code"/>
        <w:rPr>
          <w:b/>
        </w:rPr>
      </w:pPr>
      <w:r>
        <w:t xml:space="preserve">            </w:t>
      </w:r>
      <w:r w:rsidRPr="00B43581">
        <w:rPr>
          <w:b/>
        </w:rPr>
        <w:t>Forms.Init();</w:t>
      </w:r>
    </w:p>
    <w:p w14:paraId="0127E8B4" w14:textId="77777777" w:rsidR="00C55523" w:rsidRDefault="00C55523" w:rsidP="00C55523">
      <w:pPr>
        <w:pStyle w:val="Code"/>
      </w:pPr>
    </w:p>
    <w:p w14:paraId="7316F9BC" w14:textId="77777777" w:rsidR="00C55523" w:rsidRDefault="00C55523" w:rsidP="00C55523">
      <w:pPr>
        <w:pStyle w:val="Code"/>
      </w:pPr>
      <w:r>
        <w:t xml:space="preserve">            window = new UIWindow(UIScreen.MainScreen.Bounds);</w:t>
      </w:r>
    </w:p>
    <w:p w14:paraId="537791EA" w14:textId="77777777" w:rsidR="00C55523" w:rsidRDefault="00C55523" w:rsidP="00C55523">
      <w:pPr>
        <w:pStyle w:val="Code"/>
      </w:pPr>
    </w:p>
    <w:p w14:paraId="2D25A3B0" w14:textId="77777777" w:rsidR="00C55523" w:rsidRPr="00B43581" w:rsidRDefault="00C55523" w:rsidP="00C55523">
      <w:pPr>
        <w:pStyle w:val="Code"/>
        <w:rPr>
          <w:b/>
        </w:rPr>
      </w:pPr>
      <w:r>
        <w:t xml:space="preserve">            </w:t>
      </w:r>
      <w:r w:rsidRPr="00B43581">
        <w:rPr>
          <w:b/>
        </w:rPr>
        <w:t>window.RootViewController =  App.GetMainPage().CreateViewController();</w:t>
      </w:r>
    </w:p>
    <w:p w14:paraId="18055D13" w14:textId="77777777" w:rsidR="00C55523" w:rsidRDefault="00C55523" w:rsidP="00C55523">
      <w:pPr>
        <w:pStyle w:val="Code"/>
      </w:pPr>
    </w:p>
    <w:p w14:paraId="20D055FB" w14:textId="77777777" w:rsidR="00C55523" w:rsidRDefault="00C55523" w:rsidP="00C55523">
      <w:pPr>
        <w:pStyle w:val="Code"/>
      </w:pPr>
      <w:r>
        <w:t xml:space="preserve">            window.MakeKeyAndVisible();</w:t>
      </w:r>
    </w:p>
    <w:p w14:paraId="737F3ADF" w14:textId="77777777" w:rsidR="00C55523" w:rsidRDefault="00C55523" w:rsidP="00C55523">
      <w:pPr>
        <w:pStyle w:val="Code"/>
      </w:pPr>
    </w:p>
    <w:p w14:paraId="73028228" w14:textId="77777777" w:rsidR="00C55523" w:rsidRDefault="00C55523" w:rsidP="00C55523">
      <w:pPr>
        <w:pStyle w:val="Code"/>
      </w:pPr>
      <w:r>
        <w:t xml:space="preserve">            return true;</w:t>
      </w:r>
    </w:p>
    <w:p w14:paraId="42483031" w14:textId="77777777" w:rsidR="00C55523" w:rsidRDefault="00C55523" w:rsidP="00C55523">
      <w:pPr>
        <w:pStyle w:val="Code"/>
      </w:pPr>
      <w:r>
        <w:t xml:space="preserve">        }</w:t>
      </w:r>
    </w:p>
    <w:p w14:paraId="666DA4C9" w14:textId="77777777" w:rsidR="00C55523" w:rsidRDefault="00C55523" w:rsidP="00C55523">
      <w:pPr>
        <w:pStyle w:val="Code"/>
      </w:pPr>
      <w:r>
        <w:t xml:space="preserve">    }</w:t>
      </w:r>
    </w:p>
    <w:p w14:paraId="5589CF2D" w14:textId="6AA8D485" w:rsidR="00C55523" w:rsidRDefault="00C55523" w:rsidP="00C55523">
      <w:pPr>
        <w:pStyle w:val="Code"/>
      </w:pPr>
      <w:r>
        <w:t>}</w:t>
      </w:r>
    </w:p>
    <w:p w14:paraId="57787DF2" w14:textId="6392751A" w:rsidR="002F60C9" w:rsidRDefault="002F60C9" w:rsidP="00DA5986">
      <w:pPr>
        <w:pStyle w:val="Normal-indent"/>
      </w:pPr>
      <w:r>
        <w:lastRenderedPageBreak/>
        <w:t xml:space="preserve">As with the Android application, the first step in the </w:t>
      </w:r>
      <w:proofErr w:type="spellStart"/>
      <w:r w:rsidRPr="002F60C9">
        <w:rPr>
          <w:rStyle w:val="CodeInline"/>
        </w:rPr>
        <w:t>FinishedLaunching</w:t>
      </w:r>
      <w:proofErr w:type="spellEnd"/>
      <w:r>
        <w:t xml:space="preserve"> event</w:t>
      </w:r>
      <w:r w:rsidR="00C94201">
        <w:t xml:space="preserve"> is to initialize the </w:t>
      </w:r>
      <w:proofErr w:type="spellStart"/>
      <w:r w:rsidR="00807188">
        <w:t>Xamarin.Forms</w:t>
      </w:r>
      <w:proofErr w:type="spellEnd"/>
      <w:r w:rsidR="00C94201">
        <w:t xml:space="preserve"> framework with a call to</w:t>
      </w:r>
      <w:r w:rsidR="00C51B4B">
        <w:t xml:space="preserve"> </w:t>
      </w:r>
      <w:proofErr w:type="spellStart"/>
      <w:proofErr w:type="gramStart"/>
      <w:r w:rsidR="00C51B4B" w:rsidRPr="00C51B4B">
        <w:rPr>
          <w:rStyle w:val="CodeInline"/>
        </w:rPr>
        <w:t>Xamarin.</w:t>
      </w:r>
      <w:r w:rsidR="004B17E3">
        <w:rPr>
          <w:rStyle w:val="CodeInline"/>
        </w:rPr>
        <w:t>Forms.Forms</w:t>
      </w:r>
      <w:r w:rsidR="00C51B4B" w:rsidRPr="00C51B4B">
        <w:rPr>
          <w:rStyle w:val="CodeInline"/>
        </w:rPr>
        <w:t>.Init</w:t>
      </w:r>
      <w:proofErr w:type="spellEnd"/>
      <w:r w:rsidR="00C51B4B" w:rsidRPr="00C51B4B">
        <w:rPr>
          <w:rStyle w:val="CodeInline"/>
        </w:rPr>
        <w:t>(</w:t>
      </w:r>
      <w:proofErr w:type="gramEnd"/>
      <w:r w:rsidR="00C51B4B" w:rsidRPr="00C51B4B">
        <w:rPr>
          <w:rStyle w:val="CodeInline"/>
        </w:rPr>
        <w:t>)</w:t>
      </w:r>
      <w:r w:rsidR="005A5D5D">
        <w:t xml:space="preserve">. This step causes the iOS specific implementation of </w:t>
      </w:r>
      <w:proofErr w:type="spellStart"/>
      <w:r w:rsidR="00807188">
        <w:t>Xamarin.Forms</w:t>
      </w:r>
      <w:proofErr w:type="spellEnd"/>
      <w:r w:rsidR="005A5D5D">
        <w:t xml:space="preserve"> to be globally loaded in the application.</w:t>
      </w:r>
    </w:p>
    <w:p w14:paraId="635C70F1" w14:textId="12257470" w:rsidR="005A5D5D" w:rsidRDefault="005A5D5D" w:rsidP="00DA5986">
      <w:pPr>
        <w:pStyle w:val="Normal-indent"/>
      </w:pPr>
      <w:r>
        <w:t xml:space="preserve">The next step is set the root view controller of the application. This is done by invoking the </w:t>
      </w:r>
      <w:proofErr w:type="spellStart"/>
      <w:proofErr w:type="gramStart"/>
      <w:r w:rsidRPr="005A5D5D">
        <w:rPr>
          <w:rStyle w:val="CodeInline"/>
        </w:rPr>
        <w:t>CreateViewController</w:t>
      </w:r>
      <w:proofErr w:type="spellEnd"/>
      <w:r w:rsidRPr="005A5D5D">
        <w:rPr>
          <w:rStyle w:val="CodeInline"/>
        </w:rPr>
        <w:t>(</w:t>
      </w:r>
      <w:proofErr w:type="gramEnd"/>
      <w:r w:rsidRPr="005A5D5D">
        <w:rPr>
          <w:rStyle w:val="CodeInline"/>
        </w:rPr>
        <w:t>)</w:t>
      </w:r>
      <w:r>
        <w:t xml:space="preserve"> method on an instance of the </w:t>
      </w:r>
      <w:proofErr w:type="spellStart"/>
      <w:r w:rsidRPr="005A5D5D">
        <w:rPr>
          <w:rStyle w:val="CodeInline"/>
        </w:rPr>
        <w:t>HelloWordPage</w:t>
      </w:r>
      <w:proofErr w:type="spellEnd"/>
      <w:r>
        <w:t xml:space="preserve"> class that we created in the cross platform application library.</w:t>
      </w:r>
    </w:p>
    <w:p w14:paraId="09AEB38A" w14:textId="0780B11B" w:rsidR="00C55523" w:rsidRPr="00DA5986" w:rsidRDefault="00C55523" w:rsidP="00DA5986">
      <w:pPr>
        <w:pStyle w:val="Normal-indent"/>
      </w:pPr>
      <w:r>
        <w:rPr>
          <w:noProof/>
          <w:lang w:eastAsia="en-US"/>
        </w:rPr>
        <w:drawing>
          <wp:inline distT="0" distB="0" distL="0" distR="0" wp14:anchorId="6F17040A" wp14:editId="6102EC6A">
            <wp:extent cx="1440000" cy="270548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5-06 15.17.26.png"/>
                    <pic:cNvPicPr/>
                  </pic:nvPicPr>
                  <pic:blipFill>
                    <a:blip r:embed="rId21">
                      <a:extLst>
                        <a:ext uri="{28A0092B-C50C-407E-A947-70E740481C1C}">
                          <a14:useLocalDpi xmlns:a14="http://schemas.microsoft.com/office/drawing/2010/main" val="0"/>
                        </a:ext>
                      </a:extLst>
                    </a:blip>
                    <a:stretch>
                      <a:fillRect/>
                    </a:stretch>
                  </pic:blipFill>
                  <pic:spPr>
                    <a:xfrm>
                      <a:off x="0" y="0"/>
                      <a:ext cx="1440000" cy="2705480"/>
                    </a:xfrm>
                    <a:prstGeom prst="rect">
                      <a:avLst/>
                    </a:prstGeom>
                  </pic:spPr>
                </pic:pic>
              </a:graphicData>
            </a:graphic>
          </wp:inline>
        </w:drawing>
      </w:r>
    </w:p>
    <w:p w14:paraId="5E1F5D47" w14:textId="2EFC6817" w:rsidR="00372511" w:rsidRDefault="00372511" w:rsidP="00A40C6D">
      <w:pPr>
        <w:pStyle w:val="Heading4"/>
      </w:pPr>
      <w:r>
        <w:t>Windows Phone</w:t>
      </w:r>
    </w:p>
    <w:p w14:paraId="48349738" w14:textId="7D846082" w:rsidR="00C55523" w:rsidRDefault="00996964" w:rsidP="00902CDD">
      <w:pPr>
        <w:pStyle w:val="Normal-indent"/>
      </w:pPr>
      <w:r>
        <w:t>For a Windows Phone project the start</w:t>
      </w:r>
      <w:r w:rsidR="00B5707D">
        <w:t xml:space="preserve"> </w:t>
      </w:r>
      <w:r>
        <w:t xml:space="preserve">up page will initialize the </w:t>
      </w:r>
      <w:proofErr w:type="spellStart"/>
      <w:r>
        <w:t>Xamarin.Forms</w:t>
      </w:r>
      <w:proofErr w:type="spellEnd"/>
      <w:r>
        <w:t xml:space="preserve"> framework</w:t>
      </w:r>
      <w:r w:rsidR="001F1476">
        <w:t xml:space="preserve"> and then set the content of the startup page to that of the </w:t>
      </w:r>
      <w:proofErr w:type="spellStart"/>
      <w:r w:rsidR="001F1476">
        <w:t>Xamarin.Forms</w:t>
      </w:r>
      <w:proofErr w:type="spellEnd"/>
      <w:r w:rsidR="001F1476">
        <w:t xml:space="preserve"> Page. An example of how to do this can be seen in the code below:</w:t>
      </w:r>
    </w:p>
    <w:p w14:paraId="63207229" w14:textId="77777777" w:rsidR="00996964" w:rsidRDefault="00996964" w:rsidP="00996964">
      <w:pPr>
        <w:pStyle w:val="Code"/>
      </w:pPr>
      <w:r>
        <w:t>namespace HelloXamarinFormsWorld.WinPhone</w:t>
      </w:r>
    </w:p>
    <w:p w14:paraId="6EC88906" w14:textId="77777777" w:rsidR="00996964" w:rsidRDefault="00996964" w:rsidP="00996964">
      <w:pPr>
        <w:pStyle w:val="Code"/>
      </w:pPr>
      <w:r>
        <w:t>{</w:t>
      </w:r>
    </w:p>
    <w:p w14:paraId="1E3DAE3B" w14:textId="77777777" w:rsidR="00996964" w:rsidRDefault="00996964" w:rsidP="00996964">
      <w:pPr>
        <w:pStyle w:val="Code"/>
      </w:pPr>
      <w:r>
        <w:t xml:space="preserve">    public partial class MainPage : PhoneApplicationPage</w:t>
      </w:r>
    </w:p>
    <w:p w14:paraId="3F51DB6F" w14:textId="77777777" w:rsidR="00996964" w:rsidRDefault="00996964" w:rsidP="00996964">
      <w:pPr>
        <w:pStyle w:val="Code"/>
      </w:pPr>
      <w:r>
        <w:t xml:space="preserve">    {</w:t>
      </w:r>
    </w:p>
    <w:p w14:paraId="425C0E89" w14:textId="77777777" w:rsidR="00996964" w:rsidRDefault="00996964" w:rsidP="00996964">
      <w:pPr>
        <w:pStyle w:val="Code"/>
      </w:pPr>
      <w:r>
        <w:t xml:space="preserve">        public MainPage()</w:t>
      </w:r>
    </w:p>
    <w:p w14:paraId="60A6761C" w14:textId="77777777" w:rsidR="00996964" w:rsidRDefault="00996964" w:rsidP="00996964">
      <w:pPr>
        <w:pStyle w:val="Code"/>
      </w:pPr>
      <w:r>
        <w:t xml:space="preserve">        {</w:t>
      </w:r>
    </w:p>
    <w:p w14:paraId="6D0DEFEE" w14:textId="77777777" w:rsidR="00996964" w:rsidRDefault="00996964" w:rsidP="00996964">
      <w:pPr>
        <w:pStyle w:val="Code"/>
      </w:pPr>
      <w:r>
        <w:t xml:space="preserve">            InitializeComponent();</w:t>
      </w:r>
    </w:p>
    <w:p w14:paraId="4ABA5C8B" w14:textId="77777777" w:rsidR="00996964" w:rsidRDefault="00996964" w:rsidP="00996964">
      <w:pPr>
        <w:pStyle w:val="Code"/>
      </w:pPr>
    </w:p>
    <w:p w14:paraId="6A7D2DAA" w14:textId="77777777" w:rsidR="00996964" w:rsidRPr="00B43581" w:rsidRDefault="00996964" w:rsidP="00996964">
      <w:pPr>
        <w:pStyle w:val="Code"/>
        <w:rPr>
          <w:b/>
        </w:rPr>
      </w:pPr>
      <w:r>
        <w:t xml:space="preserve">            </w:t>
      </w:r>
      <w:r w:rsidRPr="00B43581">
        <w:rPr>
          <w:b/>
        </w:rPr>
        <w:t>Forms.Init();</w:t>
      </w:r>
    </w:p>
    <w:p w14:paraId="5F4DC58C" w14:textId="77777777" w:rsidR="00996964" w:rsidRPr="00B43581" w:rsidRDefault="00996964" w:rsidP="00996964">
      <w:pPr>
        <w:pStyle w:val="Code"/>
        <w:rPr>
          <w:b/>
        </w:rPr>
      </w:pPr>
      <w:r>
        <w:t xml:space="preserve">            </w:t>
      </w:r>
      <w:r w:rsidRPr="00B43581">
        <w:rPr>
          <w:b/>
        </w:rPr>
        <w:t>Content = HelloXamarinFormsWorld.App.GetMainPage().ConvertPageToUIElement(this);</w:t>
      </w:r>
    </w:p>
    <w:p w14:paraId="45A07030" w14:textId="77777777" w:rsidR="00996964" w:rsidRDefault="00996964" w:rsidP="00996964">
      <w:pPr>
        <w:pStyle w:val="Code"/>
      </w:pPr>
      <w:r>
        <w:t xml:space="preserve">        }</w:t>
      </w:r>
    </w:p>
    <w:p w14:paraId="36FCC398" w14:textId="77777777" w:rsidR="00996964" w:rsidRDefault="00996964" w:rsidP="00996964">
      <w:pPr>
        <w:pStyle w:val="Code"/>
      </w:pPr>
      <w:r>
        <w:t xml:space="preserve">    }</w:t>
      </w:r>
    </w:p>
    <w:p w14:paraId="43F06FB2" w14:textId="19E8761D" w:rsidR="00996964" w:rsidRDefault="00996964" w:rsidP="00996964">
      <w:pPr>
        <w:pStyle w:val="Code"/>
      </w:pPr>
      <w:r>
        <w:t>}</w:t>
      </w:r>
    </w:p>
    <w:p w14:paraId="321BD007" w14:textId="60CC4B44" w:rsidR="00996964" w:rsidRDefault="001F1476" w:rsidP="00902CDD">
      <w:pPr>
        <w:pStyle w:val="Normal-indent"/>
      </w:pPr>
      <w:r>
        <w:rPr>
          <w:noProof/>
          <w:lang w:eastAsia="en-US"/>
        </w:rPr>
        <w:lastRenderedPageBreak/>
        <w:drawing>
          <wp:inline distT="0" distB="0" distL="0" distR="0" wp14:anchorId="37C0D6A8" wp14:editId="6CF132A0">
            <wp:extent cx="1440000" cy="2573924"/>
            <wp:effectExtent l="0" t="0" r="8255" b="0"/>
            <wp:docPr id="10" name="Picture 10" descr="Macintosh HD:Users:tom:Dropbox (Xamarin):Education:Documentation:Content:1.5 - Developmental Edits:XamarinForms:images:HelloForms.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Dropbox (Xamarin):Education:Documentation:Content:1.5 - Developmental Edits:XamarinForms:images:HelloForms.W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2573924"/>
                    </a:xfrm>
                    <a:prstGeom prst="rect">
                      <a:avLst/>
                    </a:prstGeom>
                    <a:noFill/>
                    <a:ln>
                      <a:noFill/>
                    </a:ln>
                  </pic:spPr>
                </pic:pic>
              </a:graphicData>
            </a:graphic>
          </wp:inline>
        </w:drawing>
      </w:r>
    </w:p>
    <w:p w14:paraId="67E8F032" w14:textId="1761483E" w:rsidR="008E16F0" w:rsidRPr="00902CDD" w:rsidRDefault="00132F41" w:rsidP="00902CDD">
      <w:pPr>
        <w:pStyle w:val="Normal-indent"/>
      </w:pPr>
      <w:r>
        <w:t>Now that we have some</w:t>
      </w:r>
      <w:r w:rsidR="00B4393D">
        <w:t xml:space="preserve"> familiarity with </w:t>
      </w:r>
      <w:proofErr w:type="spellStart"/>
      <w:r w:rsidR="00807188">
        <w:t>Xamarin.Forms</w:t>
      </w:r>
      <w:proofErr w:type="spellEnd"/>
      <w:r w:rsidR="00DF6543">
        <w:t xml:space="preserve"> lets discuss the parts of a </w:t>
      </w:r>
      <w:proofErr w:type="spellStart"/>
      <w:r w:rsidR="00DF6543">
        <w:t>Xamarin.Forms</w:t>
      </w:r>
      <w:proofErr w:type="spellEnd"/>
      <w:r w:rsidR="00DF6543">
        <w:t xml:space="preserve"> application in more detail.</w:t>
      </w:r>
    </w:p>
    <w:p w14:paraId="5C90B574" w14:textId="05563B3A" w:rsidR="003442BC" w:rsidRDefault="00CE7147" w:rsidP="003442BC">
      <w:pPr>
        <w:pStyle w:val="Heading2"/>
      </w:pPr>
      <w:r>
        <w:t xml:space="preserve">Parts of a </w:t>
      </w:r>
      <w:proofErr w:type="spellStart"/>
      <w:r w:rsidR="00807188">
        <w:t>Xamarin.Forms</w:t>
      </w:r>
      <w:proofErr w:type="spellEnd"/>
      <w:r>
        <w:t xml:space="preserve"> Application </w:t>
      </w:r>
    </w:p>
    <w:p w14:paraId="3410D5E3" w14:textId="7EE7D55D" w:rsidR="008F1722" w:rsidRDefault="00505C5B" w:rsidP="008F1722">
      <w:pPr>
        <w:pStyle w:val="Normal-indent"/>
      </w:pPr>
      <w:r>
        <w:t xml:space="preserve">The Hello World </w:t>
      </w:r>
      <w:r w:rsidR="008F1722">
        <w:t xml:space="preserve">application of the previous section demonstrates the simplest </w:t>
      </w:r>
      <w:proofErr w:type="spellStart"/>
      <w:r w:rsidR="00807188">
        <w:t>Xamarin.Forms</w:t>
      </w:r>
      <w:proofErr w:type="spellEnd"/>
      <w:r w:rsidR="008F1722">
        <w:t xml:space="preserve"> application possible</w:t>
      </w:r>
      <w:r w:rsidR="00A35EFD">
        <w:t xml:space="preserve">. This section will cover the </w:t>
      </w:r>
      <w:proofErr w:type="spellStart"/>
      <w:r w:rsidR="00807188">
        <w:t>Xamarin.Forms</w:t>
      </w:r>
      <w:proofErr w:type="spellEnd"/>
      <w:r w:rsidR="00AE631E">
        <w:t xml:space="preserve"> framework in more detai</w:t>
      </w:r>
      <w:r w:rsidR="001F1476">
        <w:t xml:space="preserve">l and </w:t>
      </w:r>
      <w:r w:rsidR="00B4393D">
        <w:t xml:space="preserve">discuss </w:t>
      </w:r>
      <w:r w:rsidR="00441DBE">
        <w:t xml:space="preserve">some of the </w:t>
      </w:r>
      <w:r w:rsidR="00B4393D">
        <w:t xml:space="preserve">controls and layouts </w:t>
      </w:r>
      <w:r w:rsidR="00441DBE">
        <w:t xml:space="preserve">in </w:t>
      </w:r>
      <w:proofErr w:type="spellStart"/>
      <w:r w:rsidR="00807188">
        <w:t>Xamarin.Forms</w:t>
      </w:r>
      <w:proofErr w:type="spellEnd"/>
      <w:r w:rsidR="001F1476">
        <w:t xml:space="preserve">. It will then cover </w:t>
      </w:r>
      <w:r w:rsidR="00441DBE">
        <w:t>ho</w:t>
      </w:r>
      <w:r w:rsidR="001F1476">
        <w:t xml:space="preserve">w to bind the controls to data </w:t>
      </w:r>
      <w:r w:rsidR="00441DBE">
        <w:t>and how to navigate from Page to Page.</w:t>
      </w:r>
      <w:r w:rsidR="001F1476">
        <w:t xml:space="preserve"> Lets first take a look at the components that make up a screen in </w:t>
      </w:r>
      <w:proofErr w:type="spellStart"/>
      <w:r w:rsidR="001F1476">
        <w:t>Xamarin.Forms</w:t>
      </w:r>
      <w:proofErr w:type="spellEnd"/>
      <w:r w:rsidR="001F1476">
        <w:t>.</w:t>
      </w:r>
    </w:p>
    <w:p w14:paraId="1E41683F" w14:textId="62A7A3F9" w:rsidR="005E24CE" w:rsidRDefault="00CB6826" w:rsidP="00E32C18">
      <w:pPr>
        <w:pStyle w:val="Heading3"/>
      </w:pPr>
      <w:r>
        <w:t>Views</w:t>
      </w:r>
      <w:r w:rsidR="009F69B7">
        <w:t xml:space="preserve"> and Layouts</w:t>
      </w:r>
    </w:p>
    <w:p w14:paraId="5708DA62" w14:textId="42CFC5B2" w:rsidR="00864380" w:rsidRDefault="00807188" w:rsidP="00CB6826">
      <w:pPr>
        <w:pStyle w:val="Normal-indent"/>
      </w:pPr>
      <w:proofErr w:type="spellStart"/>
      <w:r>
        <w:t>Xamarin.Forms</w:t>
      </w:r>
      <w:proofErr w:type="spellEnd"/>
      <w:r w:rsidR="007242F0">
        <w:t xml:space="preserve"> provides</w:t>
      </w:r>
      <w:r w:rsidR="00441DBE">
        <w:t xml:space="preserve"> a single </w:t>
      </w:r>
      <w:r w:rsidR="00AA74ED">
        <w:t>API for creating user interfaces</w:t>
      </w:r>
      <w:r w:rsidR="00441DBE">
        <w:t xml:space="preserve"> </w:t>
      </w:r>
      <w:r w:rsidR="00AA74ED">
        <w:t>with</w:t>
      </w:r>
      <w:r w:rsidR="00441DBE">
        <w:t xml:space="preserve"> controls</w:t>
      </w:r>
      <w:r w:rsidR="00AA74ED">
        <w:t xml:space="preserve"> and </w:t>
      </w:r>
      <w:r w:rsidR="00AA74ED" w:rsidRPr="00AA74ED">
        <w:rPr>
          <w:rStyle w:val="SubtleEmphasis"/>
        </w:rPr>
        <w:t>layouts</w:t>
      </w:r>
      <w:r w:rsidR="00AA74ED">
        <w:t xml:space="preserve">. At runtime, </w:t>
      </w:r>
      <w:proofErr w:type="spellStart"/>
      <w:r>
        <w:t>Xamarin.Forms</w:t>
      </w:r>
      <w:proofErr w:type="spellEnd"/>
      <w:r w:rsidR="00AA74ED">
        <w:t xml:space="preserve"> control will be mapped to the appropriate native control and that is what will be rendered.</w:t>
      </w:r>
      <w:r w:rsidR="00864380">
        <w:t xml:space="preserve"> </w:t>
      </w:r>
      <w:r w:rsidR="00AA74ED">
        <w:rPr>
          <w:noProof/>
          <w:lang w:eastAsia="en-US"/>
        </w:rPr>
        <w:t>Here is a brief explaination of each of these classes</w:t>
      </w:r>
      <w:r w:rsidR="00864380">
        <w:rPr>
          <w:noProof/>
          <w:lang w:eastAsia="en-US"/>
        </w:rPr>
        <w:t>:</w:t>
      </w:r>
    </w:p>
    <w:p w14:paraId="493556F4" w14:textId="77777777" w:rsidR="00667EA2" w:rsidRDefault="00667EA2" w:rsidP="00667EA2">
      <w:pPr>
        <w:pStyle w:val="BulletList"/>
        <w:rPr>
          <w:noProof/>
        </w:rPr>
      </w:pPr>
      <w:r>
        <w:rPr>
          <w:b/>
          <w:noProof/>
        </w:rPr>
        <w:t xml:space="preserve">View </w:t>
      </w:r>
      <w:r>
        <w:rPr>
          <w:noProof/>
        </w:rPr>
        <w:t>– these are typically referred to as controls or widgets in other platforms. They correspond to UI elements such as labels, buttons, text fields, etc.</w:t>
      </w:r>
    </w:p>
    <w:p w14:paraId="1E79D5EB" w14:textId="01B372A3" w:rsidR="00864380" w:rsidRDefault="00864380" w:rsidP="00864380">
      <w:pPr>
        <w:pStyle w:val="BulletList"/>
        <w:rPr>
          <w:noProof/>
        </w:rPr>
      </w:pPr>
      <w:r w:rsidRPr="00BD56F4">
        <w:rPr>
          <w:b/>
          <w:noProof/>
        </w:rPr>
        <w:t>Page</w:t>
      </w:r>
      <w:r>
        <w:rPr>
          <w:noProof/>
        </w:rPr>
        <w:t xml:space="preserve"> – a </w:t>
      </w:r>
      <w:r w:rsidR="00807188">
        <w:rPr>
          <w:noProof/>
        </w:rPr>
        <w:t>Xamarin.Forms</w:t>
      </w:r>
      <w:r>
        <w:rPr>
          <w:noProof/>
        </w:rPr>
        <w:t xml:space="preserve"> page is a single screen in your application. These are analagous to an Android Activity, a WPF Pa</w:t>
      </w:r>
      <w:r w:rsidR="008F4D15">
        <w:rPr>
          <w:noProof/>
        </w:rPr>
        <w:t>ge, or an iOS UIViewController</w:t>
      </w:r>
      <w:r>
        <w:rPr>
          <w:noProof/>
        </w:rPr>
        <w:t>.</w:t>
      </w:r>
    </w:p>
    <w:p w14:paraId="4626E9AD" w14:textId="17A2E82D" w:rsidR="00864380" w:rsidRDefault="00864380" w:rsidP="0071603C">
      <w:pPr>
        <w:pStyle w:val="BulletList"/>
        <w:rPr>
          <w:noProof/>
        </w:rPr>
      </w:pPr>
      <w:r w:rsidRPr="00BD56F4">
        <w:rPr>
          <w:b/>
          <w:noProof/>
        </w:rPr>
        <w:t>Layout</w:t>
      </w:r>
      <w:r>
        <w:rPr>
          <w:b/>
          <w:noProof/>
        </w:rPr>
        <w:t xml:space="preserve"> </w:t>
      </w:r>
      <w:r>
        <w:rPr>
          <w:noProof/>
        </w:rPr>
        <w:t>– this is a specialized View subtype. It is meant to act as a container for other Layout or Views. Layout subtypes typically contain logic that is specific to organizing the child views in a certain way.</w:t>
      </w:r>
    </w:p>
    <w:p w14:paraId="7BBF6892" w14:textId="27010541" w:rsidR="00667EA2" w:rsidRDefault="00667EA2" w:rsidP="00667EA2">
      <w:pPr>
        <w:pStyle w:val="BulletList"/>
        <w:rPr>
          <w:noProof/>
        </w:rPr>
      </w:pPr>
      <w:r>
        <w:rPr>
          <w:b/>
          <w:noProof/>
        </w:rPr>
        <w:t xml:space="preserve">Cell </w:t>
      </w:r>
      <w:r>
        <w:rPr>
          <w:noProof/>
        </w:rPr>
        <w:t xml:space="preserve">– This class is a specialized element that is used for items in a list or a table. It describes how each item in a list should be drawn. </w:t>
      </w:r>
    </w:p>
    <w:p w14:paraId="1D42F577" w14:textId="07183145" w:rsidR="00622FAF" w:rsidRDefault="00895563" w:rsidP="00622FAF">
      <w:pPr>
        <w:pStyle w:val="Normal-indent"/>
      </w:pPr>
      <w:r>
        <w:t>The following table lists some of the more common controls:</w:t>
      </w:r>
    </w:p>
    <w:tbl>
      <w:tblPr>
        <w:tblStyle w:val="TableGrid"/>
        <w:tblW w:w="0" w:type="auto"/>
        <w:tblInd w:w="864" w:type="dxa"/>
        <w:tblLook w:val="04A0" w:firstRow="1" w:lastRow="0" w:firstColumn="1" w:lastColumn="0" w:noHBand="0" w:noVBand="1"/>
      </w:tblPr>
      <w:tblGrid>
        <w:gridCol w:w="2908"/>
        <w:gridCol w:w="3999"/>
      </w:tblGrid>
      <w:tr w:rsidR="00622FAF" w:rsidRPr="00622FAF" w14:paraId="6A6D77FB" w14:textId="77777777" w:rsidTr="00622FAF">
        <w:tc>
          <w:tcPr>
            <w:tcW w:w="2908" w:type="dxa"/>
          </w:tcPr>
          <w:p w14:paraId="2CCF9C37" w14:textId="56FA166D" w:rsidR="00622FAF" w:rsidRPr="00622FAF" w:rsidRDefault="00807188" w:rsidP="00622FAF">
            <w:pPr>
              <w:pStyle w:val="Normal-indent"/>
              <w:ind w:left="0"/>
              <w:jc w:val="left"/>
              <w:rPr>
                <w:b/>
              </w:rPr>
            </w:pPr>
            <w:proofErr w:type="spellStart"/>
            <w:r>
              <w:rPr>
                <w:b/>
              </w:rPr>
              <w:lastRenderedPageBreak/>
              <w:t>Xamarin.Forms</w:t>
            </w:r>
            <w:proofErr w:type="spellEnd"/>
            <w:r w:rsidR="00622FAF" w:rsidRPr="00622FAF">
              <w:rPr>
                <w:b/>
              </w:rPr>
              <w:t xml:space="preserve"> Control</w:t>
            </w:r>
          </w:p>
        </w:tc>
        <w:tc>
          <w:tcPr>
            <w:tcW w:w="3999" w:type="dxa"/>
          </w:tcPr>
          <w:p w14:paraId="33A8B67C" w14:textId="77777777" w:rsidR="00622FAF" w:rsidRPr="00622FAF" w:rsidRDefault="00622FAF" w:rsidP="00622FAF">
            <w:pPr>
              <w:pStyle w:val="Normal-indent"/>
              <w:ind w:left="0"/>
              <w:rPr>
                <w:b/>
              </w:rPr>
            </w:pPr>
            <w:r w:rsidRPr="00622FAF">
              <w:rPr>
                <w:b/>
              </w:rPr>
              <w:t>Description</w:t>
            </w:r>
          </w:p>
        </w:tc>
      </w:tr>
      <w:tr w:rsidR="00622FAF" w14:paraId="2B4FEB77" w14:textId="77777777" w:rsidTr="00622FAF">
        <w:tc>
          <w:tcPr>
            <w:tcW w:w="2908" w:type="dxa"/>
          </w:tcPr>
          <w:p w14:paraId="04A0B639" w14:textId="77777777" w:rsidR="00622FAF" w:rsidRPr="00622FAF" w:rsidRDefault="00622FAF" w:rsidP="00622FAF">
            <w:pPr>
              <w:pStyle w:val="Normal-indent"/>
              <w:ind w:left="0"/>
              <w:rPr>
                <w:rStyle w:val="CodeInline"/>
              </w:rPr>
            </w:pPr>
            <w:r w:rsidRPr="00622FAF">
              <w:rPr>
                <w:rStyle w:val="CodeInline"/>
              </w:rPr>
              <w:t>Label</w:t>
            </w:r>
          </w:p>
        </w:tc>
        <w:tc>
          <w:tcPr>
            <w:tcW w:w="3999" w:type="dxa"/>
          </w:tcPr>
          <w:p w14:paraId="247B5A9C" w14:textId="77777777" w:rsidR="00622FAF" w:rsidRDefault="00622FAF" w:rsidP="00622FAF">
            <w:pPr>
              <w:pStyle w:val="Normal-indent"/>
              <w:ind w:left="0"/>
            </w:pPr>
            <w:r>
              <w:t>The label is a read-only text display control.</w:t>
            </w:r>
          </w:p>
        </w:tc>
      </w:tr>
      <w:tr w:rsidR="00622FAF" w14:paraId="054FCF53" w14:textId="77777777" w:rsidTr="00622FAF">
        <w:tc>
          <w:tcPr>
            <w:tcW w:w="2908" w:type="dxa"/>
          </w:tcPr>
          <w:p w14:paraId="3408F113" w14:textId="77777777" w:rsidR="00622FAF" w:rsidRPr="00622FAF" w:rsidRDefault="00622FAF" w:rsidP="00622FAF">
            <w:pPr>
              <w:pStyle w:val="Normal-indent"/>
              <w:ind w:left="0"/>
              <w:rPr>
                <w:rStyle w:val="CodeInline"/>
              </w:rPr>
            </w:pPr>
            <w:r w:rsidRPr="00622FAF">
              <w:rPr>
                <w:rStyle w:val="CodeInline"/>
              </w:rPr>
              <w:t>Entry</w:t>
            </w:r>
          </w:p>
        </w:tc>
        <w:tc>
          <w:tcPr>
            <w:tcW w:w="3999" w:type="dxa"/>
          </w:tcPr>
          <w:p w14:paraId="56152C42" w14:textId="73ADCA25" w:rsidR="00622FAF" w:rsidRDefault="00622FAF" w:rsidP="00622FAF">
            <w:pPr>
              <w:pStyle w:val="Normal-indent"/>
              <w:ind w:left="0"/>
            </w:pPr>
            <w:r>
              <w:t xml:space="preserve">An Entry is a simple </w:t>
            </w:r>
            <w:r w:rsidR="00EF4789">
              <w:t xml:space="preserve">single-line </w:t>
            </w:r>
            <w:r>
              <w:t>text-input control.</w:t>
            </w:r>
          </w:p>
        </w:tc>
      </w:tr>
      <w:tr w:rsidR="00622FAF" w14:paraId="5FB80EE0" w14:textId="77777777" w:rsidTr="00622FAF">
        <w:tc>
          <w:tcPr>
            <w:tcW w:w="2908" w:type="dxa"/>
          </w:tcPr>
          <w:p w14:paraId="61D1537B" w14:textId="77777777" w:rsidR="00622FAF" w:rsidRPr="00622FAF" w:rsidRDefault="00622FAF" w:rsidP="00622FAF">
            <w:pPr>
              <w:pStyle w:val="Normal-indent"/>
              <w:ind w:left="0"/>
              <w:rPr>
                <w:rStyle w:val="CodeInline"/>
              </w:rPr>
            </w:pPr>
            <w:r w:rsidRPr="00622FAF">
              <w:rPr>
                <w:rStyle w:val="CodeInline"/>
              </w:rPr>
              <w:t>Button</w:t>
            </w:r>
          </w:p>
        </w:tc>
        <w:tc>
          <w:tcPr>
            <w:tcW w:w="3999" w:type="dxa"/>
          </w:tcPr>
          <w:p w14:paraId="367C7598" w14:textId="48D17C03" w:rsidR="00622FAF" w:rsidRDefault="00622FAF" w:rsidP="00EF4789">
            <w:pPr>
              <w:pStyle w:val="Normal-indent"/>
              <w:ind w:left="0"/>
            </w:pPr>
            <w:r>
              <w:t xml:space="preserve">Buttons are used to </w:t>
            </w:r>
            <w:r w:rsidR="00EF4789">
              <w:t xml:space="preserve">initiate commands. </w:t>
            </w:r>
          </w:p>
        </w:tc>
      </w:tr>
      <w:tr w:rsidR="00622FAF" w14:paraId="096E69FD" w14:textId="77777777" w:rsidTr="00622FAF">
        <w:tc>
          <w:tcPr>
            <w:tcW w:w="2908" w:type="dxa"/>
          </w:tcPr>
          <w:p w14:paraId="331F8C3B" w14:textId="77777777" w:rsidR="00622FAF" w:rsidRPr="00622FAF" w:rsidRDefault="00622FAF" w:rsidP="00622FAF">
            <w:pPr>
              <w:pStyle w:val="Normal-indent"/>
              <w:ind w:left="0"/>
              <w:rPr>
                <w:rStyle w:val="CodeInline"/>
              </w:rPr>
            </w:pPr>
            <w:r w:rsidRPr="00622FAF">
              <w:rPr>
                <w:rStyle w:val="CodeInline"/>
              </w:rPr>
              <w:t>Image</w:t>
            </w:r>
          </w:p>
        </w:tc>
        <w:tc>
          <w:tcPr>
            <w:tcW w:w="3999" w:type="dxa"/>
          </w:tcPr>
          <w:p w14:paraId="5C5379A4" w14:textId="6D30F06A" w:rsidR="00622FAF" w:rsidRDefault="00622FAF" w:rsidP="00622FAF">
            <w:pPr>
              <w:pStyle w:val="Normal-indent"/>
              <w:ind w:left="0"/>
            </w:pPr>
            <w:r>
              <w:t>This control is used to display</w:t>
            </w:r>
            <w:r w:rsidR="00EF4789">
              <w:t xml:space="preserve"> a bitmap.</w:t>
            </w:r>
            <w:r>
              <w:t xml:space="preserve"> </w:t>
            </w:r>
          </w:p>
        </w:tc>
      </w:tr>
      <w:tr w:rsidR="00622FAF" w14:paraId="31856452" w14:textId="77777777" w:rsidTr="00622FAF">
        <w:tc>
          <w:tcPr>
            <w:tcW w:w="2908" w:type="dxa"/>
          </w:tcPr>
          <w:p w14:paraId="6BE4C77B" w14:textId="77777777" w:rsidR="00622FAF" w:rsidRPr="00622FAF" w:rsidRDefault="00622FAF" w:rsidP="00622FAF">
            <w:pPr>
              <w:pStyle w:val="Normal-indent"/>
              <w:ind w:left="0"/>
              <w:rPr>
                <w:rStyle w:val="CodeInline"/>
              </w:rPr>
            </w:pPr>
            <w:proofErr w:type="spellStart"/>
            <w:r w:rsidRPr="00622FAF">
              <w:rPr>
                <w:rStyle w:val="CodeInline"/>
              </w:rPr>
              <w:t>ListView</w:t>
            </w:r>
            <w:proofErr w:type="spellEnd"/>
          </w:p>
        </w:tc>
        <w:tc>
          <w:tcPr>
            <w:tcW w:w="3999" w:type="dxa"/>
          </w:tcPr>
          <w:p w14:paraId="42C598D8" w14:textId="77777777" w:rsidR="00622FAF" w:rsidRDefault="00622FAF" w:rsidP="00622FAF">
            <w:pPr>
              <w:pStyle w:val="Normal-indent"/>
              <w:ind w:left="0"/>
            </w:pPr>
            <w:r>
              <w:t xml:space="preserve">The </w:t>
            </w:r>
            <w:proofErr w:type="spellStart"/>
            <w:r w:rsidRPr="007242F0">
              <w:rPr>
                <w:rStyle w:val="CodeInline"/>
              </w:rPr>
              <w:t>ListView</w:t>
            </w:r>
            <w:proofErr w:type="spellEnd"/>
            <w:r>
              <w:t xml:space="preserve"> presents a scrolling list of items. The items inside a list are known as </w:t>
            </w:r>
            <w:r w:rsidRPr="00622FAF">
              <w:rPr>
                <w:rStyle w:val="CodeInline"/>
              </w:rPr>
              <w:t>cells</w:t>
            </w:r>
            <w:r>
              <w:t>.</w:t>
            </w:r>
          </w:p>
        </w:tc>
      </w:tr>
    </w:tbl>
    <w:p w14:paraId="0E316AB2" w14:textId="218FC4BF" w:rsidR="0002029A" w:rsidRDefault="008F4D15" w:rsidP="007242F0">
      <w:pPr>
        <w:pStyle w:val="Normal-indent"/>
      </w:pPr>
      <w:r>
        <w:t>Controls themselves will be hosted inside of a layout</w:t>
      </w:r>
      <w:r w:rsidR="007242F0">
        <w:t xml:space="preserve">. </w:t>
      </w:r>
      <w:proofErr w:type="spellStart"/>
      <w:r w:rsidR="00807188">
        <w:t>Xamarin.Forms</w:t>
      </w:r>
      <w:proofErr w:type="spellEnd"/>
      <w:r>
        <w:t xml:space="preserve"> has two </w:t>
      </w:r>
      <w:r w:rsidR="007242F0">
        <w:t>different categories of layouts</w:t>
      </w:r>
      <w:r>
        <w:t xml:space="preserve"> that arrange the controls in very different ways</w:t>
      </w:r>
      <w:r w:rsidR="0002029A">
        <w:t>:</w:t>
      </w:r>
    </w:p>
    <w:p w14:paraId="18D6D9FA" w14:textId="59D405B3" w:rsidR="0002029A" w:rsidRDefault="0002029A" w:rsidP="0002029A">
      <w:pPr>
        <w:pStyle w:val="BulletList"/>
      </w:pPr>
      <w:r w:rsidRPr="00515F1C">
        <w:rPr>
          <w:b/>
        </w:rPr>
        <w:t>Managed Layouts</w:t>
      </w:r>
      <w:r>
        <w:t xml:space="preserve"> – these are layouts that </w:t>
      </w:r>
      <w:r w:rsidR="004418AC">
        <w:t>will take care of positioning and sizing child controls on the screen</w:t>
      </w:r>
      <w:r w:rsidR="00570DD3">
        <w:t xml:space="preserve"> and follow the CSS box model.</w:t>
      </w:r>
      <w:r w:rsidR="004418AC">
        <w:t xml:space="preserve"> Applications should not attempt to directly set the size or position of child controls.</w:t>
      </w:r>
      <w:r w:rsidR="00B72108">
        <w:t xml:space="preserve"> One common example of a managed </w:t>
      </w:r>
      <w:proofErr w:type="spellStart"/>
      <w:r w:rsidR="00807188">
        <w:t>Xamarin.Forms</w:t>
      </w:r>
      <w:proofErr w:type="spellEnd"/>
      <w:r w:rsidR="00B72108">
        <w:t xml:space="preserve"> layout is the </w:t>
      </w:r>
      <w:proofErr w:type="spellStart"/>
      <w:r w:rsidR="00B72108" w:rsidRPr="00B72108">
        <w:rPr>
          <w:rStyle w:val="CodeInline"/>
        </w:rPr>
        <w:t>StackLayout</w:t>
      </w:r>
      <w:proofErr w:type="spellEnd"/>
      <w:r w:rsidR="00B72108">
        <w:t>.</w:t>
      </w:r>
      <w:r w:rsidR="008F4D15">
        <w:t xml:space="preserve"> </w:t>
      </w:r>
    </w:p>
    <w:p w14:paraId="40A4D2A2" w14:textId="4F391DE3" w:rsidR="0002029A" w:rsidRDefault="0002029A" w:rsidP="00FA53A4">
      <w:pPr>
        <w:pStyle w:val="BulletList"/>
      </w:pPr>
      <w:r>
        <w:rPr>
          <w:b/>
        </w:rPr>
        <w:t xml:space="preserve">Unmanaged Layouts </w:t>
      </w:r>
      <w:r>
        <w:t>– as opposed to managed layouts</w:t>
      </w:r>
      <w:r w:rsidR="004418AC">
        <w:t>, unmanaged layouts will not arrange or position thei</w:t>
      </w:r>
      <w:r w:rsidR="00B72108">
        <w:t>r children on the screen. Typically, the user will specify the size and location of the child control as it is being added to the layout</w:t>
      </w:r>
      <w:r>
        <w:t>.</w:t>
      </w:r>
      <w:r w:rsidR="00B72108">
        <w:t xml:space="preserve"> The </w:t>
      </w:r>
      <w:proofErr w:type="spellStart"/>
      <w:r w:rsidR="00B72108" w:rsidRPr="00B72108">
        <w:rPr>
          <w:rStyle w:val="CodeInline"/>
        </w:rPr>
        <w:t>AbsoluteLayout</w:t>
      </w:r>
      <w:proofErr w:type="spellEnd"/>
      <w:r w:rsidR="00B72108">
        <w:t xml:space="preserve"> is an example of a</w:t>
      </w:r>
      <w:r w:rsidR="00622FAF">
        <w:t>n</w:t>
      </w:r>
      <w:r w:rsidR="00B72108">
        <w:t xml:space="preserve"> unmanaged layout control.</w:t>
      </w:r>
    </w:p>
    <w:p w14:paraId="74D1E4C9" w14:textId="0364281F" w:rsidR="00622FAF" w:rsidRDefault="00622FAF" w:rsidP="00622FAF">
      <w:pPr>
        <w:pStyle w:val="Normal-indent"/>
      </w:pPr>
      <w:r>
        <w:t xml:space="preserve">Let’s take a look at the </w:t>
      </w:r>
      <w:proofErr w:type="spellStart"/>
      <w:r w:rsidRPr="00622FAF">
        <w:rPr>
          <w:rStyle w:val="CodeInline"/>
        </w:rPr>
        <w:t>StackLayout</w:t>
      </w:r>
      <w:proofErr w:type="spellEnd"/>
      <w:r>
        <w:t xml:space="preserve"> and </w:t>
      </w:r>
      <w:proofErr w:type="spellStart"/>
      <w:r w:rsidRPr="00622FAF">
        <w:rPr>
          <w:rStyle w:val="CodeInline"/>
        </w:rPr>
        <w:t>AbsoluteLayout</w:t>
      </w:r>
      <w:proofErr w:type="spellEnd"/>
      <w:r>
        <w:t xml:space="preserve"> in more detail below.</w:t>
      </w:r>
    </w:p>
    <w:p w14:paraId="034EEF60" w14:textId="2BB61FEB" w:rsidR="00946A78" w:rsidRDefault="00946A78" w:rsidP="005E24CE">
      <w:pPr>
        <w:pStyle w:val="Heading4"/>
      </w:pPr>
      <w:proofErr w:type="spellStart"/>
      <w:r>
        <w:t>StackLayout</w:t>
      </w:r>
      <w:proofErr w:type="spellEnd"/>
      <w:r w:rsidR="00E62B52">
        <w:tab/>
      </w:r>
    </w:p>
    <w:p w14:paraId="497701FC" w14:textId="7D4A3AEB" w:rsidR="00CF31CD" w:rsidRDefault="00A6196C" w:rsidP="00570DD3">
      <w:pPr>
        <w:pStyle w:val="Normal-indent"/>
      </w:pPr>
      <w:r>
        <w:t xml:space="preserve">The </w:t>
      </w:r>
      <w:proofErr w:type="spellStart"/>
      <w:r w:rsidRPr="00291561">
        <w:rPr>
          <w:rStyle w:val="CodeInline"/>
        </w:rPr>
        <w:t>StackLayout</w:t>
      </w:r>
      <w:proofErr w:type="spellEnd"/>
      <w:r>
        <w:t xml:space="preserve"> is</w:t>
      </w:r>
      <w:r w:rsidR="00E94774">
        <w:t xml:space="preserve"> </w:t>
      </w:r>
      <w:r w:rsidR="00570DD3">
        <w:t xml:space="preserve">a very common </w:t>
      </w:r>
      <w:r w:rsidR="00E94774">
        <w:t>managed layout.</w:t>
      </w:r>
      <w:r w:rsidR="00C602DD">
        <w:t xml:space="preserve"> </w:t>
      </w:r>
      <w:r w:rsidR="00570DD3">
        <w:t xml:space="preserve">The </w:t>
      </w:r>
      <w:proofErr w:type="spellStart"/>
      <w:r w:rsidR="00570DD3" w:rsidRPr="00932E87">
        <w:rPr>
          <w:rStyle w:val="CodeInline"/>
        </w:rPr>
        <w:t>StackLayout</w:t>
      </w:r>
      <w:proofErr w:type="spellEnd"/>
      <w:r w:rsidR="00570DD3">
        <w:t xml:space="preserve"> greatly simplifies cross-platform application development by automatically arranging controls on the screen regardless of the screen size. </w:t>
      </w:r>
      <w:r w:rsidR="00E94774">
        <w:t>Each child element is positioned one after the other, either horizontally or vertically</w:t>
      </w:r>
      <w:r w:rsidR="00121C41">
        <w:t xml:space="preserve"> in the order they were added</w:t>
      </w:r>
      <w:r w:rsidR="00E94774">
        <w:t>.</w:t>
      </w:r>
      <w:r w:rsidR="00622FAF">
        <w:t xml:space="preserve"> </w:t>
      </w:r>
      <w:r w:rsidR="00C602DD">
        <w:t xml:space="preserve">How much space the </w:t>
      </w:r>
      <w:proofErr w:type="spellStart"/>
      <w:r w:rsidR="00C602DD" w:rsidRPr="00291561">
        <w:rPr>
          <w:rStyle w:val="CodeInline"/>
        </w:rPr>
        <w:t>StackLayout</w:t>
      </w:r>
      <w:proofErr w:type="spellEnd"/>
      <w:r w:rsidR="00C602DD">
        <w:t xml:space="preserve"> will use depends on how the </w:t>
      </w:r>
      <w:proofErr w:type="spellStart"/>
      <w:r w:rsidR="00C602DD" w:rsidRPr="00C602DD">
        <w:rPr>
          <w:rStyle w:val="CodeInline"/>
        </w:rPr>
        <w:t>HorizontalOptions</w:t>
      </w:r>
      <w:proofErr w:type="spellEnd"/>
      <w:r w:rsidR="00C602DD">
        <w:t xml:space="preserve"> and the </w:t>
      </w:r>
      <w:proofErr w:type="spellStart"/>
      <w:r w:rsidR="00C602DD" w:rsidRPr="00C602DD">
        <w:rPr>
          <w:rStyle w:val="CodeInline"/>
        </w:rPr>
        <w:t>LayoutOptions</w:t>
      </w:r>
      <w:proofErr w:type="spellEnd"/>
      <w:r w:rsidR="00C602DD">
        <w:t xml:space="preserve"> properties are set</w:t>
      </w:r>
      <w:r w:rsidR="00991018">
        <w:t>,</w:t>
      </w:r>
      <w:r w:rsidR="00C602DD">
        <w:t xml:space="preserve"> but by default the </w:t>
      </w:r>
      <w:proofErr w:type="spellStart"/>
      <w:r w:rsidR="00C602DD" w:rsidRPr="00C602DD">
        <w:rPr>
          <w:rStyle w:val="CodeInline"/>
        </w:rPr>
        <w:t>StackLayout</w:t>
      </w:r>
      <w:proofErr w:type="spellEnd"/>
      <w:r w:rsidR="00C602DD">
        <w:t xml:space="preserve"> will try to use </w:t>
      </w:r>
      <w:r w:rsidR="00DF6543">
        <w:t>the entire</w:t>
      </w:r>
      <w:r w:rsidR="00C602DD">
        <w:t xml:space="preserve"> screen. </w:t>
      </w:r>
    </w:p>
    <w:p w14:paraId="69DF6A9E" w14:textId="7593F151" w:rsidR="00A77EA7" w:rsidRDefault="00A77EA7" w:rsidP="00570DD3">
      <w:pPr>
        <w:pStyle w:val="Normal-indent"/>
      </w:pPr>
      <w:r>
        <w:t xml:space="preserve">The following code is an example of using a </w:t>
      </w:r>
      <w:proofErr w:type="spellStart"/>
      <w:r w:rsidRPr="00A77EA7">
        <w:rPr>
          <w:rStyle w:val="CodeInline"/>
        </w:rPr>
        <w:t>StackLayout</w:t>
      </w:r>
      <w:proofErr w:type="spellEnd"/>
      <w:r>
        <w:t xml:space="preserve"> to arrange three </w:t>
      </w:r>
      <w:r w:rsidRPr="00A77EA7">
        <w:rPr>
          <w:rStyle w:val="CodeInline"/>
        </w:rPr>
        <w:t>Label</w:t>
      </w:r>
      <w:r>
        <w:t xml:space="preserve"> controls on the screen:</w:t>
      </w:r>
    </w:p>
    <w:p w14:paraId="6607F467" w14:textId="77777777" w:rsidR="00A77EA7" w:rsidRDefault="00A77EA7" w:rsidP="00A77EA7">
      <w:pPr>
        <w:pStyle w:val="Code"/>
      </w:pPr>
      <w:r>
        <w:t xml:space="preserve">public class StackLayoutExample: ContentPage </w:t>
      </w:r>
    </w:p>
    <w:p w14:paraId="5A37FC9E" w14:textId="77777777" w:rsidR="00A77EA7" w:rsidRDefault="00A77EA7" w:rsidP="00A77EA7">
      <w:pPr>
        <w:pStyle w:val="Code"/>
      </w:pPr>
      <w:r>
        <w:t>{</w:t>
      </w:r>
    </w:p>
    <w:p w14:paraId="30E31423" w14:textId="77777777" w:rsidR="00A77EA7" w:rsidRDefault="00A77EA7" w:rsidP="00A77EA7">
      <w:pPr>
        <w:pStyle w:val="Code"/>
      </w:pPr>
      <w:r>
        <w:t xml:space="preserve">    public StackLayoutExample()</w:t>
      </w:r>
    </w:p>
    <w:p w14:paraId="12885B48" w14:textId="77777777" w:rsidR="00A77EA7" w:rsidRDefault="00A77EA7" w:rsidP="00A77EA7">
      <w:pPr>
        <w:pStyle w:val="Code"/>
      </w:pPr>
      <w:r>
        <w:t xml:space="preserve">    {</w:t>
      </w:r>
    </w:p>
    <w:p w14:paraId="78AF98A5" w14:textId="037FEAA8" w:rsidR="003861DC" w:rsidRDefault="003861DC" w:rsidP="00A77EA7">
      <w:pPr>
        <w:pStyle w:val="Code"/>
      </w:pPr>
      <w:r>
        <w:t xml:space="preserve">        Padding = new Thickness(20);</w:t>
      </w:r>
    </w:p>
    <w:p w14:paraId="1422A776" w14:textId="77777777" w:rsidR="00A77EA7" w:rsidRDefault="00A77EA7" w:rsidP="00A77EA7">
      <w:pPr>
        <w:pStyle w:val="Code"/>
      </w:pPr>
      <w:r>
        <w:t xml:space="preserve">        var red = new Label </w:t>
      </w:r>
    </w:p>
    <w:p w14:paraId="107F063A" w14:textId="77777777" w:rsidR="00A77EA7" w:rsidRDefault="00A77EA7" w:rsidP="00A77EA7">
      <w:pPr>
        <w:pStyle w:val="Code"/>
      </w:pPr>
      <w:r>
        <w:t xml:space="preserve">        {</w:t>
      </w:r>
    </w:p>
    <w:p w14:paraId="741EA6EC" w14:textId="77777777" w:rsidR="00A77EA7" w:rsidRDefault="00A77EA7" w:rsidP="00A77EA7">
      <w:pPr>
        <w:pStyle w:val="Code"/>
      </w:pPr>
      <w:r>
        <w:lastRenderedPageBreak/>
        <w:t xml:space="preserve">            Text = "Stop", </w:t>
      </w:r>
    </w:p>
    <w:p w14:paraId="56F6B35B" w14:textId="77777777" w:rsidR="00A77EA7" w:rsidRDefault="00A77EA7" w:rsidP="00A77EA7">
      <w:pPr>
        <w:pStyle w:val="Code"/>
      </w:pPr>
      <w:r>
        <w:t xml:space="preserve">            BackgroundColor = Color.Red,</w:t>
      </w:r>
    </w:p>
    <w:p w14:paraId="57C26F3A" w14:textId="4CCB4056" w:rsidR="00A77EA7" w:rsidRDefault="00A77EA7" w:rsidP="00A17A66">
      <w:pPr>
        <w:pStyle w:val="Code"/>
      </w:pPr>
      <w:r>
        <w:t xml:space="preserve">            Font = Font.SystemFontOfSize (20)</w:t>
      </w:r>
    </w:p>
    <w:p w14:paraId="5931EF24" w14:textId="77777777" w:rsidR="00A77EA7" w:rsidRDefault="00A77EA7" w:rsidP="00A77EA7">
      <w:pPr>
        <w:pStyle w:val="Code"/>
      </w:pPr>
      <w:r>
        <w:t xml:space="preserve">        };</w:t>
      </w:r>
    </w:p>
    <w:p w14:paraId="6BB02792" w14:textId="77777777" w:rsidR="00A77EA7" w:rsidRDefault="00A77EA7" w:rsidP="00A77EA7">
      <w:pPr>
        <w:pStyle w:val="Code"/>
      </w:pPr>
      <w:r>
        <w:t xml:space="preserve">        var yellow = new Label </w:t>
      </w:r>
    </w:p>
    <w:p w14:paraId="5FEAF0AB" w14:textId="77777777" w:rsidR="00A77EA7" w:rsidRDefault="00A77EA7" w:rsidP="00A77EA7">
      <w:pPr>
        <w:pStyle w:val="Code"/>
      </w:pPr>
      <w:r>
        <w:t xml:space="preserve">        {</w:t>
      </w:r>
    </w:p>
    <w:p w14:paraId="531FA7DC" w14:textId="77777777" w:rsidR="00A77EA7" w:rsidRDefault="00A77EA7" w:rsidP="00A77EA7">
      <w:pPr>
        <w:pStyle w:val="Code"/>
      </w:pPr>
      <w:r>
        <w:t xml:space="preserve">            Text = "Slow down", </w:t>
      </w:r>
    </w:p>
    <w:p w14:paraId="007797AA" w14:textId="77777777" w:rsidR="00A77EA7" w:rsidRDefault="00A77EA7" w:rsidP="00A77EA7">
      <w:pPr>
        <w:pStyle w:val="Code"/>
      </w:pPr>
      <w:r>
        <w:t xml:space="preserve">            BackgroundColor = Color.Yellow,</w:t>
      </w:r>
    </w:p>
    <w:p w14:paraId="73FCF7BA" w14:textId="3A9EFCAE" w:rsidR="00A77EA7" w:rsidRDefault="00A77EA7" w:rsidP="00A17A66">
      <w:pPr>
        <w:pStyle w:val="Code"/>
      </w:pPr>
      <w:r>
        <w:t xml:space="preserve">            Font = Font.SystemFontOfSize (20)</w:t>
      </w:r>
    </w:p>
    <w:p w14:paraId="4AB887B4" w14:textId="77777777" w:rsidR="00A77EA7" w:rsidRDefault="00A77EA7" w:rsidP="00A77EA7">
      <w:pPr>
        <w:pStyle w:val="Code"/>
      </w:pPr>
      <w:r>
        <w:t xml:space="preserve">        };</w:t>
      </w:r>
    </w:p>
    <w:p w14:paraId="243AE0A1" w14:textId="77777777" w:rsidR="00A77EA7" w:rsidRDefault="00A77EA7" w:rsidP="00A77EA7">
      <w:pPr>
        <w:pStyle w:val="Code"/>
      </w:pPr>
      <w:r>
        <w:t xml:space="preserve">        var green = new Label </w:t>
      </w:r>
    </w:p>
    <w:p w14:paraId="01C84AF9" w14:textId="77777777" w:rsidR="00A77EA7" w:rsidRDefault="00A77EA7" w:rsidP="00A77EA7">
      <w:pPr>
        <w:pStyle w:val="Code"/>
      </w:pPr>
      <w:r>
        <w:t xml:space="preserve">        {</w:t>
      </w:r>
    </w:p>
    <w:p w14:paraId="7BF0D4B2" w14:textId="77777777" w:rsidR="00A77EA7" w:rsidRDefault="00A77EA7" w:rsidP="00A77EA7">
      <w:pPr>
        <w:pStyle w:val="Code"/>
      </w:pPr>
      <w:r>
        <w:t xml:space="preserve">            Text = "Go", </w:t>
      </w:r>
    </w:p>
    <w:p w14:paraId="611CB13E" w14:textId="77777777" w:rsidR="00A77EA7" w:rsidRDefault="00A77EA7" w:rsidP="00A77EA7">
      <w:pPr>
        <w:pStyle w:val="Code"/>
      </w:pPr>
      <w:r>
        <w:t xml:space="preserve">            BackgroundColor = Color.Green,</w:t>
      </w:r>
    </w:p>
    <w:p w14:paraId="3A66BACD" w14:textId="00506B91" w:rsidR="00A77EA7" w:rsidRDefault="00A77EA7" w:rsidP="00A17A66">
      <w:pPr>
        <w:pStyle w:val="Code"/>
      </w:pPr>
      <w:r>
        <w:t xml:space="preserve">            Font = Font.SystemFontOfSize (20)</w:t>
      </w:r>
    </w:p>
    <w:p w14:paraId="12191747" w14:textId="77777777" w:rsidR="00A77EA7" w:rsidRDefault="00A77EA7" w:rsidP="00A77EA7">
      <w:pPr>
        <w:pStyle w:val="Code"/>
      </w:pPr>
      <w:r>
        <w:t xml:space="preserve">        };</w:t>
      </w:r>
    </w:p>
    <w:p w14:paraId="679EB93C" w14:textId="77777777" w:rsidR="00A77EA7" w:rsidRDefault="00A77EA7" w:rsidP="00A77EA7">
      <w:pPr>
        <w:pStyle w:val="Code"/>
      </w:pPr>
    </w:p>
    <w:p w14:paraId="4F3526B6" w14:textId="77777777" w:rsidR="00A77EA7" w:rsidRDefault="00A77EA7" w:rsidP="00A77EA7">
      <w:pPr>
        <w:pStyle w:val="Code"/>
      </w:pPr>
      <w:r>
        <w:t xml:space="preserve">        Content = new StackLayout </w:t>
      </w:r>
    </w:p>
    <w:p w14:paraId="451AEDE2" w14:textId="77777777" w:rsidR="00A77EA7" w:rsidRDefault="00A77EA7" w:rsidP="00A77EA7">
      <w:pPr>
        <w:pStyle w:val="Code"/>
      </w:pPr>
      <w:r>
        <w:t xml:space="preserve">        {</w:t>
      </w:r>
    </w:p>
    <w:p w14:paraId="22FD2F19" w14:textId="77777777" w:rsidR="00A77EA7" w:rsidRDefault="00A77EA7" w:rsidP="00A77EA7">
      <w:pPr>
        <w:pStyle w:val="Code"/>
      </w:pPr>
      <w:r>
        <w:t xml:space="preserve">            Spacing = 10,</w:t>
      </w:r>
    </w:p>
    <w:p w14:paraId="4729E9EA" w14:textId="579E5AF3" w:rsidR="00A77EA7" w:rsidRDefault="00A77EA7" w:rsidP="00A77EA7">
      <w:pPr>
        <w:pStyle w:val="Code"/>
      </w:pPr>
      <w:r>
        <w:t xml:space="preserve">            Children = { red, yellow, green }</w:t>
      </w:r>
    </w:p>
    <w:p w14:paraId="4104A095" w14:textId="7113FEBB" w:rsidR="00A77EA7" w:rsidRDefault="00A77EA7" w:rsidP="00A77EA7">
      <w:pPr>
        <w:pStyle w:val="Code"/>
      </w:pPr>
      <w:r>
        <w:t xml:space="preserve">        };</w:t>
      </w:r>
    </w:p>
    <w:p w14:paraId="69913DB5" w14:textId="77777777" w:rsidR="00A77EA7" w:rsidRDefault="00A77EA7" w:rsidP="00A77EA7">
      <w:pPr>
        <w:pStyle w:val="Code"/>
      </w:pPr>
      <w:r>
        <w:t xml:space="preserve">    }</w:t>
      </w:r>
    </w:p>
    <w:p w14:paraId="03F930D5" w14:textId="77777777" w:rsidR="00A77EA7" w:rsidRDefault="00A77EA7" w:rsidP="00A77EA7">
      <w:pPr>
        <w:pStyle w:val="Code"/>
      </w:pPr>
      <w:r>
        <w:t>}</w:t>
      </w:r>
    </w:p>
    <w:p w14:paraId="0F83B863" w14:textId="3B0A10F5" w:rsidR="00DF46E2" w:rsidRDefault="00DC6E41" w:rsidP="00570DD3">
      <w:pPr>
        <w:pStyle w:val="Normal-indent"/>
      </w:pPr>
      <w:r>
        <w:t xml:space="preserve">By default the </w:t>
      </w:r>
      <w:proofErr w:type="spellStart"/>
      <w:r w:rsidRPr="00291561">
        <w:rPr>
          <w:rStyle w:val="CodeInline"/>
        </w:rPr>
        <w:t>StackLayout</w:t>
      </w:r>
      <w:proofErr w:type="spellEnd"/>
      <w:r>
        <w:t xml:space="preserve"> assum</w:t>
      </w:r>
      <w:r w:rsidR="00DF46E2">
        <w:t>es a vertical orientation as illustrated by the following screenshots:</w:t>
      </w:r>
    </w:p>
    <w:p w14:paraId="66C890A6" w14:textId="66751A9F" w:rsidR="00A77EA7" w:rsidRDefault="00734958" w:rsidP="00570DD3">
      <w:pPr>
        <w:pStyle w:val="Normal-indent"/>
      </w:pPr>
      <w:r>
        <w:rPr>
          <w:noProof/>
          <w:lang w:eastAsia="en-US"/>
        </w:rPr>
        <w:drawing>
          <wp:inline distT="0" distB="0" distL="0" distR="0" wp14:anchorId="358B30FC" wp14:editId="2A4F1834">
            <wp:extent cx="4680000" cy="30203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Layout1.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3020333"/>
                    </a:xfrm>
                    <a:prstGeom prst="rect">
                      <a:avLst/>
                    </a:prstGeom>
                  </pic:spPr>
                </pic:pic>
              </a:graphicData>
            </a:graphic>
          </wp:inline>
        </w:drawing>
      </w:r>
    </w:p>
    <w:p w14:paraId="0B0AEFF1" w14:textId="2DA72B1B" w:rsidR="00A6196C" w:rsidRDefault="00121C41" w:rsidP="00622FAF">
      <w:pPr>
        <w:pStyle w:val="Normal-indent"/>
      </w:pPr>
      <w:r>
        <w:t xml:space="preserve">It is possible to change the Orientation and Vertical options by using the following </w:t>
      </w:r>
      <w:proofErr w:type="gramStart"/>
      <w:r>
        <w:t>code</w:t>
      </w:r>
      <w:proofErr w:type="gramEnd"/>
      <w:r>
        <w:t>:</w:t>
      </w:r>
    </w:p>
    <w:p w14:paraId="23EC2291" w14:textId="77777777" w:rsidR="00CF31CD" w:rsidRDefault="00CF31CD" w:rsidP="00CF31CD">
      <w:pPr>
        <w:pStyle w:val="Code"/>
      </w:pPr>
      <w:r>
        <w:t xml:space="preserve">public class StackLayoutExample: ContentPage </w:t>
      </w:r>
    </w:p>
    <w:p w14:paraId="34F6E36D" w14:textId="77777777" w:rsidR="00CF31CD" w:rsidRDefault="00CF31CD" w:rsidP="00CF31CD">
      <w:pPr>
        <w:pStyle w:val="Code"/>
      </w:pPr>
      <w:r>
        <w:t>{</w:t>
      </w:r>
    </w:p>
    <w:p w14:paraId="7E7FA2C3" w14:textId="77777777" w:rsidR="00CF31CD" w:rsidRDefault="00CF31CD" w:rsidP="00CF31CD">
      <w:pPr>
        <w:pStyle w:val="Code"/>
      </w:pPr>
      <w:r>
        <w:t xml:space="preserve">    public StackLayoutExample()</w:t>
      </w:r>
    </w:p>
    <w:p w14:paraId="01940EB3" w14:textId="77777777" w:rsidR="00CF31CD" w:rsidRDefault="00CF31CD" w:rsidP="00CF31CD">
      <w:pPr>
        <w:pStyle w:val="Code"/>
      </w:pPr>
      <w:r>
        <w:t xml:space="preserve">    {</w:t>
      </w:r>
    </w:p>
    <w:p w14:paraId="4E0AAE27" w14:textId="4EC716D0" w:rsidR="00CF31CD" w:rsidRDefault="00CF31CD" w:rsidP="00CF31CD">
      <w:pPr>
        <w:pStyle w:val="Code"/>
      </w:pPr>
      <w:r>
        <w:lastRenderedPageBreak/>
        <w:t xml:space="preserve">        // Code </w:t>
      </w:r>
      <w:r w:rsidR="0079769E">
        <w:t xml:space="preserve">that creates labels </w:t>
      </w:r>
      <w:r>
        <w:t>removed for clarity</w:t>
      </w:r>
    </w:p>
    <w:p w14:paraId="561A6CA7" w14:textId="77777777" w:rsidR="0079769E" w:rsidRDefault="0079769E" w:rsidP="00CF31CD">
      <w:pPr>
        <w:pStyle w:val="Code"/>
      </w:pPr>
    </w:p>
    <w:p w14:paraId="0AC7EA09" w14:textId="77777777" w:rsidR="00CF31CD" w:rsidRDefault="00CF31CD" w:rsidP="00CF31CD">
      <w:pPr>
        <w:pStyle w:val="Code"/>
      </w:pPr>
      <w:r>
        <w:t xml:space="preserve">        Content = new StackLayout </w:t>
      </w:r>
    </w:p>
    <w:p w14:paraId="326A02E8" w14:textId="77777777" w:rsidR="00CF31CD" w:rsidRDefault="00CF31CD" w:rsidP="00CF31CD">
      <w:pPr>
        <w:pStyle w:val="Code"/>
      </w:pPr>
      <w:r>
        <w:t xml:space="preserve">        {</w:t>
      </w:r>
    </w:p>
    <w:p w14:paraId="27FE5B7E" w14:textId="77777777" w:rsidR="00CF31CD" w:rsidRDefault="00CF31CD" w:rsidP="00CF31CD">
      <w:pPr>
        <w:pStyle w:val="Code"/>
      </w:pPr>
      <w:r>
        <w:t xml:space="preserve">            Spacing = 10,</w:t>
      </w:r>
    </w:p>
    <w:p w14:paraId="110981D5" w14:textId="3CFA98B2" w:rsidR="00754ED9" w:rsidRDefault="00754ED9" w:rsidP="00CF31CD">
      <w:pPr>
        <w:pStyle w:val="Code"/>
      </w:pPr>
      <w:r>
        <w:t xml:space="preserve">            VerticalOptions = Layout.Options.End,</w:t>
      </w:r>
    </w:p>
    <w:p w14:paraId="34C6781C" w14:textId="236A14BE" w:rsidR="00754ED9" w:rsidRDefault="00754ED9" w:rsidP="00CF31CD">
      <w:pPr>
        <w:pStyle w:val="Code"/>
      </w:pPr>
      <w:r>
        <w:t xml:space="preserve">            Orientation = StackOrientation.Horizontal,</w:t>
      </w:r>
    </w:p>
    <w:p w14:paraId="74C0CC49" w14:textId="37AA7931" w:rsidR="00754ED9" w:rsidRDefault="00754ED9" w:rsidP="00CF31CD">
      <w:pPr>
        <w:pStyle w:val="Code"/>
      </w:pPr>
      <w:r>
        <w:t xml:space="preserve">            HorizontalOptions = LayoutOptions.Start,</w:t>
      </w:r>
    </w:p>
    <w:p w14:paraId="6408C91D" w14:textId="77777777" w:rsidR="00CF31CD" w:rsidRDefault="00CF31CD" w:rsidP="00CF31CD">
      <w:pPr>
        <w:pStyle w:val="Code"/>
      </w:pPr>
      <w:r>
        <w:t xml:space="preserve">            Children = { red, yellow, green }</w:t>
      </w:r>
    </w:p>
    <w:p w14:paraId="40183D4B" w14:textId="77777777" w:rsidR="00CF31CD" w:rsidRDefault="00CF31CD" w:rsidP="00CF31CD">
      <w:pPr>
        <w:pStyle w:val="Code"/>
      </w:pPr>
      <w:r>
        <w:t xml:space="preserve">        };</w:t>
      </w:r>
    </w:p>
    <w:p w14:paraId="7CF44554" w14:textId="77777777" w:rsidR="00CF31CD" w:rsidRDefault="00CF31CD" w:rsidP="00CF31CD">
      <w:pPr>
        <w:pStyle w:val="Code"/>
      </w:pPr>
      <w:r>
        <w:t xml:space="preserve">    }</w:t>
      </w:r>
    </w:p>
    <w:p w14:paraId="3A022CC4" w14:textId="46C302BA" w:rsidR="00CF31CD" w:rsidRDefault="00CF31CD" w:rsidP="0079769E">
      <w:pPr>
        <w:pStyle w:val="Code"/>
      </w:pPr>
      <w:r>
        <w:t>}</w:t>
      </w:r>
    </w:p>
    <w:p w14:paraId="683243EB" w14:textId="6207365B" w:rsidR="00071E82" w:rsidRDefault="00D1359F" w:rsidP="00A6196C">
      <w:pPr>
        <w:pStyle w:val="Normal-indent"/>
      </w:pPr>
      <w:r>
        <w:t>These screenshots show what the screens would look after this code change:</w:t>
      </w:r>
    </w:p>
    <w:p w14:paraId="1C620ED4" w14:textId="362F46AD" w:rsidR="00A129DC" w:rsidRDefault="00734958" w:rsidP="00A6196C">
      <w:pPr>
        <w:pStyle w:val="Normal-indent"/>
      </w:pPr>
      <w:r>
        <w:rPr>
          <w:noProof/>
          <w:lang w:eastAsia="en-US"/>
        </w:rPr>
        <w:drawing>
          <wp:inline distT="0" distB="0" distL="0" distR="0" wp14:anchorId="4EB72A7F" wp14:editId="02A6B835">
            <wp:extent cx="4680000" cy="30555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Layout2.png"/>
                    <pic:cNvPicPr/>
                  </pic:nvPicPr>
                  <pic:blipFill>
                    <a:blip r:embed="rId24">
                      <a:extLst>
                        <a:ext uri="{28A0092B-C50C-407E-A947-70E740481C1C}">
                          <a14:useLocalDpi xmlns:a14="http://schemas.microsoft.com/office/drawing/2010/main" val="0"/>
                        </a:ext>
                      </a:extLst>
                    </a:blip>
                    <a:stretch>
                      <a:fillRect/>
                    </a:stretch>
                  </pic:blipFill>
                  <pic:spPr>
                    <a:xfrm>
                      <a:off x="0" y="0"/>
                      <a:ext cx="4680000" cy="3055542"/>
                    </a:xfrm>
                    <a:prstGeom prst="rect">
                      <a:avLst/>
                    </a:prstGeom>
                  </pic:spPr>
                </pic:pic>
              </a:graphicData>
            </a:graphic>
          </wp:inline>
        </w:drawing>
      </w:r>
    </w:p>
    <w:p w14:paraId="421664B2" w14:textId="018234B4" w:rsidR="0092192E" w:rsidRDefault="00D1359F" w:rsidP="00932E87">
      <w:pPr>
        <w:pStyle w:val="Normal-indent"/>
      </w:pPr>
      <w:r>
        <w:t xml:space="preserve">Although it is not possible to explicitly size the child controls in a </w:t>
      </w:r>
      <w:proofErr w:type="spellStart"/>
      <w:r w:rsidRPr="001F1476">
        <w:rPr>
          <w:rStyle w:val="CodeInline"/>
        </w:rPr>
        <w:t>StackLayout</w:t>
      </w:r>
      <w:proofErr w:type="spellEnd"/>
      <w:r>
        <w:t>, i</w:t>
      </w:r>
      <w:r w:rsidR="00932E87">
        <w:t xml:space="preserve">t is possible to provide hints to the layout engine through the </w:t>
      </w:r>
      <w:proofErr w:type="spellStart"/>
      <w:r w:rsidR="00F60D8D" w:rsidRPr="00F60D8D">
        <w:rPr>
          <w:rStyle w:val="CodeInline"/>
        </w:rPr>
        <w:t>HeightRequest</w:t>
      </w:r>
      <w:proofErr w:type="spellEnd"/>
      <w:r w:rsidR="00932E87">
        <w:t xml:space="preserve"> and</w:t>
      </w:r>
      <w:r w:rsidR="00F60D8D">
        <w:t xml:space="preserve"> </w:t>
      </w:r>
      <w:proofErr w:type="spellStart"/>
      <w:r w:rsidR="00F60D8D" w:rsidRPr="00F60D8D">
        <w:rPr>
          <w:rStyle w:val="CodeInline"/>
        </w:rPr>
        <w:t>WidthRequest</w:t>
      </w:r>
      <w:proofErr w:type="spellEnd"/>
      <w:r w:rsidR="00F60D8D">
        <w:t xml:space="preserve"> </w:t>
      </w:r>
      <w:r w:rsidR="00B17DBD">
        <w:t>properties. The following code snippet shows how to request the width for each label</w:t>
      </w:r>
      <w:r w:rsidR="00570DD3">
        <w:t>:</w:t>
      </w:r>
    </w:p>
    <w:p w14:paraId="1FD78742" w14:textId="77777777" w:rsidR="008A1D14" w:rsidRDefault="00932E87" w:rsidP="00932E87">
      <w:pPr>
        <w:pStyle w:val="Code"/>
      </w:pPr>
      <w:r>
        <w:t xml:space="preserve">var red = new Label </w:t>
      </w:r>
    </w:p>
    <w:p w14:paraId="1A179B5F" w14:textId="2A6CB02A" w:rsidR="00932E87" w:rsidRDefault="00932E87" w:rsidP="00932E87">
      <w:pPr>
        <w:pStyle w:val="Code"/>
      </w:pPr>
      <w:r>
        <w:t>{</w:t>
      </w:r>
    </w:p>
    <w:p w14:paraId="16B05671" w14:textId="77777777" w:rsidR="00932E87" w:rsidRDefault="00932E87" w:rsidP="00932E87">
      <w:pPr>
        <w:pStyle w:val="Code"/>
      </w:pPr>
      <w:r>
        <w:t xml:space="preserve">    Text = "Stop", </w:t>
      </w:r>
    </w:p>
    <w:p w14:paraId="05F0F91B" w14:textId="77777777" w:rsidR="00932E87" w:rsidRDefault="00932E87" w:rsidP="00932E87">
      <w:pPr>
        <w:pStyle w:val="Code"/>
      </w:pPr>
      <w:r>
        <w:t xml:space="preserve">    BackgroundColor = Color.Red,</w:t>
      </w:r>
    </w:p>
    <w:p w14:paraId="0891424D" w14:textId="172EF927" w:rsidR="00932E87" w:rsidRDefault="00932E87" w:rsidP="00932E87">
      <w:pPr>
        <w:pStyle w:val="Code"/>
      </w:pPr>
      <w:r>
        <w:t xml:space="preserve">    Fo</w:t>
      </w:r>
      <w:r w:rsidR="00A17A66">
        <w:t>nt = Font.SystemFontOfSize (20)</w:t>
      </w:r>
      <w:r w:rsidR="002C146F">
        <w:t>,</w:t>
      </w:r>
    </w:p>
    <w:p w14:paraId="00191C4C" w14:textId="65AB5A02" w:rsidR="002C146F" w:rsidRDefault="00B17DBD" w:rsidP="00932E87">
      <w:pPr>
        <w:pStyle w:val="Code"/>
      </w:pPr>
      <w:r>
        <w:t xml:space="preserve">    </w:t>
      </w:r>
      <w:r w:rsidR="002C146F">
        <w:t xml:space="preserve">WidthRequest = </w:t>
      </w:r>
      <w:r>
        <w:t>100</w:t>
      </w:r>
    </w:p>
    <w:p w14:paraId="4056D8BF" w14:textId="77777777" w:rsidR="00932E87" w:rsidRDefault="00932E87" w:rsidP="00932E87">
      <w:pPr>
        <w:pStyle w:val="Code"/>
      </w:pPr>
      <w:r>
        <w:t>};</w:t>
      </w:r>
    </w:p>
    <w:p w14:paraId="01F3284B" w14:textId="77777777" w:rsidR="00570DD3" w:rsidRDefault="00932E87" w:rsidP="00932E87">
      <w:pPr>
        <w:pStyle w:val="Code"/>
      </w:pPr>
      <w:r>
        <w:t xml:space="preserve">var yellow = new Label </w:t>
      </w:r>
    </w:p>
    <w:p w14:paraId="5EC5DEF1" w14:textId="685D7426" w:rsidR="00932E87" w:rsidRDefault="00932E87" w:rsidP="00932E87">
      <w:pPr>
        <w:pStyle w:val="Code"/>
      </w:pPr>
      <w:r>
        <w:t>{</w:t>
      </w:r>
    </w:p>
    <w:p w14:paraId="6806AF4C" w14:textId="77777777" w:rsidR="00932E87" w:rsidRDefault="00932E87" w:rsidP="00932E87">
      <w:pPr>
        <w:pStyle w:val="Code"/>
      </w:pPr>
      <w:r>
        <w:t xml:space="preserve">    Text = "Slow down", </w:t>
      </w:r>
    </w:p>
    <w:p w14:paraId="637FD817" w14:textId="77777777" w:rsidR="00932E87" w:rsidRDefault="00932E87" w:rsidP="00932E87">
      <w:pPr>
        <w:pStyle w:val="Code"/>
      </w:pPr>
      <w:r>
        <w:t xml:space="preserve">    BackgroundColor = Color.Yellow,</w:t>
      </w:r>
    </w:p>
    <w:p w14:paraId="3A91D042" w14:textId="02E95F11" w:rsidR="00932E87" w:rsidRDefault="00932E87" w:rsidP="00932E87">
      <w:pPr>
        <w:pStyle w:val="Code"/>
      </w:pPr>
      <w:r>
        <w:t xml:space="preserve">    Fo</w:t>
      </w:r>
      <w:r w:rsidR="00A17A66">
        <w:t>nt = Font.SystemFontOfSize (20)</w:t>
      </w:r>
      <w:r w:rsidR="00B17DBD">
        <w:t>,</w:t>
      </w:r>
    </w:p>
    <w:p w14:paraId="11AD2643" w14:textId="27A1FB44" w:rsidR="002C146F" w:rsidRDefault="00B17DBD" w:rsidP="002C146F">
      <w:pPr>
        <w:pStyle w:val="Code"/>
      </w:pPr>
      <w:r>
        <w:t xml:space="preserve">    </w:t>
      </w:r>
      <w:r w:rsidR="002C146F">
        <w:t xml:space="preserve">WidthRequest = </w:t>
      </w:r>
      <w:r>
        <w:t>100</w:t>
      </w:r>
    </w:p>
    <w:p w14:paraId="25B71A88" w14:textId="77777777" w:rsidR="00932E87" w:rsidRDefault="00932E87" w:rsidP="00932E87">
      <w:pPr>
        <w:pStyle w:val="Code"/>
      </w:pPr>
      <w:r>
        <w:t>};</w:t>
      </w:r>
    </w:p>
    <w:p w14:paraId="12179F2D" w14:textId="77777777" w:rsidR="00570DD3" w:rsidRDefault="00932E87" w:rsidP="00932E87">
      <w:pPr>
        <w:pStyle w:val="Code"/>
      </w:pPr>
      <w:r>
        <w:lastRenderedPageBreak/>
        <w:t xml:space="preserve">var green = new Label </w:t>
      </w:r>
    </w:p>
    <w:p w14:paraId="7C819138" w14:textId="2F42338D" w:rsidR="00932E87" w:rsidRDefault="00932E87" w:rsidP="00932E87">
      <w:pPr>
        <w:pStyle w:val="Code"/>
      </w:pPr>
      <w:r>
        <w:t>{</w:t>
      </w:r>
    </w:p>
    <w:p w14:paraId="11AD0BEE" w14:textId="77777777" w:rsidR="00932E87" w:rsidRDefault="00932E87" w:rsidP="00932E87">
      <w:pPr>
        <w:pStyle w:val="Code"/>
      </w:pPr>
      <w:r>
        <w:t xml:space="preserve">    Text = "Go", </w:t>
      </w:r>
    </w:p>
    <w:p w14:paraId="36AF633B" w14:textId="77777777" w:rsidR="00932E87" w:rsidRDefault="00932E87" w:rsidP="00932E87">
      <w:pPr>
        <w:pStyle w:val="Code"/>
      </w:pPr>
      <w:r>
        <w:t xml:space="preserve">    BackgroundColor = Color.Green,</w:t>
      </w:r>
    </w:p>
    <w:p w14:paraId="734C7420" w14:textId="72916FAC" w:rsidR="00932E87" w:rsidRDefault="00932E87" w:rsidP="00A17A66">
      <w:pPr>
        <w:pStyle w:val="Code"/>
      </w:pPr>
      <w:r>
        <w:t xml:space="preserve">    Fo</w:t>
      </w:r>
      <w:r w:rsidR="00A17A66">
        <w:t>nt = Font.SystemFontOfSize (20)</w:t>
      </w:r>
      <w:r w:rsidR="00B17DBD">
        <w:t>,</w:t>
      </w:r>
    </w:p>
    <w:p w14:paraId="61473090" w14:textId="618B362D" w:rsidR="002C146F" w:rsidRDefault="00B17DBD" w:rsidP="002C146F">
      <w:pPr>
        <w:pStyle w:val="Code"/>
      </w:pPr>
      <w:r>
        <w:t xml:space="preserve">    </w:t>
      </w:r>
      <w:r w:rsidR="002C146F">
        <w:t xml:space="preserve">WidthRequest = </w:t>
      </w:r>
      <w:r>
        <w:t>200</w:t>
      </w:r>
    </w:p>
    <w:p w14:paraId="570FDD52" w14:textId="77777777" w:rsidR="00932E87" w:rsidRDefault="00932E87" w:rsidP="00932E87">
      <w:pPr>
        <w:pStyle w:val="Code"/>
      </w:pPr>
      <w:r>
        <w:t>};</w:t>
      </w:r>
    </w:p>
    <w:p w14:paraId="16AA752C" w14:textId="77777777" w:rsidR="00932E87" w:rsidRDefault="00932E87" w:rsidP="00932E87">
      <w:pPr>
        <w:pStyle w:val="Code"/>
      </w:pPr>
    </w:p>
    <w:p w14:paraId="19C07686" w14:textId="77777777" w:rsidR="00570DD3" w:rsidRDefault="00932E87" w:rsidP="00932E87">
      <w:pPr>
        <w:pStyle w:val="Code"/>
      </w:pPr>
      <w:r>
        <w:t xml:space="preserve">Content = new StackLayout </w:t>
      </w:r>
    </w:p>
    <w:p w14:paraId="245DDF6B" w14:textId="078FC567" w:rsidR="00932E87" w:rsidRDefault="00932E87" w:rsidP="00932E87">
      <w:pPr>
        <w:pStyle w:val="Code"/>
      </w:pPr>
      <w:r>
        <w:t>{</w:t>
      </w:r>
    </w:p>
    <w:p w14:paraId="4050DBD2" w14:textId="77777777" w:rsidR="00932E87" w:rsidRDefault="00932E87" w:rsidP="00932E87">
      <w:pPr>
        <w:pStyle w:val="Code"/>
      </w:pPr>
      <w:r>
        <w:t xml:space="preserve">    Spacing = 10,</w:t>
      </w:r>
    </w:p>
    <w:p w14:paraId="790DD9DB" w14:textId="77777777" w:rsidR="00932E87" w:rsidRDefault="00932E87" w:rsidP="00932E87">
      <w:pPr>
        <w:pStyle w:val="Code"/>
      </w:pPr>
      <w:r>
        <w:t xml:space="preserve">    VerticalOptions = LayoutOptions.End,</w:t>
      </w:r>
    </w:p>
    <w:p w14:paraId="236BAD35" w14:textId="77777777" w:rsidR="00932E87" w:rsidRDefault="00932E87" w:rsidP="00932E87">
      <w:pPr>
        <w:pStyle w:val="Code"/>
      </w:pPr>
      <w:r>
        <w:t xml:space="preserve">    Orientation = StackOrientation.Horizontal,</w:t>
      </w:r>
    </w:p>
    <w:p w14:paraId="74E08D76" w14:textId="77777777" w:rsidR="00932E87" w:rsidRDefault="00932E87" w:rsidP="00932E87">
      <w:pPr>
        <w:pStyle w:val="Code"/>
      </w:pPr>
      <w:r>
        <w:t xml:space="preserve">    HorizontalOptions = LayoutOptions.Start,</w:t>
      </w:r>
    </w:p>
    <w:p w14:paraId="1A8492D6" w14:textId="4F6FC2A2" w:rsidR="00932E87" w:rsidRDefault="00932E87" w:rsidP="00570DD3">
      <w:pPr>
        <w:pStyle w:val="Code"/>
      </w:pPr>
      <w:r>
        <w:t xml:space="preserve">    Children = {</w:t>
      </w:r>
      <w:r w:rsidR="00570DD3">
        <w:t xml:space="preserve"> </w:t>
      </w:r>
      <w:r>
        <w:t>red, yellow, green</w:t>
      </w:r>
      <w:r w:rsidR="00570DD3">
        <w:t xml:space="preserve"> </w:t>
      </w:r>
      <w:r>
        <w:t>}</w:t>
      </w:r>
    </w:p>
    <w:p w14:paraId="6B01DCDA" w14:textId="77777777" w:rsidR="00932E87" w:rsidRDefault="00932E87" w:rsidP="00932E87">
      <w:pPr>
        <w:pStyle w:val="Code"/>
      </w:pPr>
      <w:r>
        <w:t>};</w:t>
      </w:r>
    </w:p>
    <w:p w14:paraId="571C8047" w14:textId="1918329B" w:rsidR="00932E87" w:rsidRDefault="00932E87" w:rsidP="00932E87">
      <w:pPr>
        <w:pStyle w:val="Normal-indent"/>
      </w:pPr>
      <w:r>
        <w:t xml:space="preserve">The following screenshots illustrate how the </w:t>
      </w:r>
      <w:proofErr w:type="spellStart"/>
      <w:r w:rsidRPr="00932E87">
        <w:rPr>
          <w:rStyle w:val="CodeInline"/>
        </w:rPr>
        <w:t>StackLayout</w:t>
      </w:r>
      <w:proofErr w:type="spellEnd"/>
      <w:r>
        <w:t xml:space="preserve"> trying to h</w:t>
      </w:r>
      <w:r w:rsidR="00C602DD">
        <w:t>ono</w:t>
      </w:r>
      <w:r>
        <w:t xml:space="preserve">r </w:t>
      </w:r>
      <w:r w:rsidR="00570DD3">
        <w:t>these</w:t>
      </w:r>
      <w:r>
        <w:t xml:space="preserve"> suggestions: </w:t>
      </w:r>
    </w:p>
    <w:p w14:paraId="10A60F15" w14:textId="6E2C7331" w:rsidR="00A129DC" w:rsidRDefault="00734958" w:rsidP="00932E87">
      <w:pPr>
        <w:pStyle w:val="Normal-indent"/>
      </w:pPr>
      <w:r>
        <w:rPr>
          <w:noProof/>
          <w:lang w:eastAsia="en-US"/>
        </w:rPr>
        <w:drawing>
          <wp:inline distT="0" distB="0" distL="0" distR="0" wp14:anchorId="3A4C1B1C" wp14:editId="7C339687">
            <wp:extent cx="4680000" cy="30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Layout3.png"/>
                    <pic:cNvPicPr/>
                  </pic:nvPicPr>
                  <pic:blipFill>
                    <a:blip r:embed="rId25">
                      <a:extLst>
                        <a:ext uri="{28A0092B-C50C-407E-A947-70E740481C1C}">
                          <a14:useLocalDpi xmlns:a14="http://schemas.microsoft.com/office/drawing/2010/main" val="0"/>
                        </a:ext>
                      </a:extLst>
                    </a:blip>
                    <a:stretch>
                      <a:fillRect/>
                    </a:stretch>
                  </pic:blipFill>
                  <pic:spPr>
                    <a:xfrm>
                      <a:off x="0" y="0"/>
                      <a:ext cx="4680000" cy="3081000"/>
                    </a:xfrm>
                    <a:prstGeom prst="rect">
                      <a:avLst/>
                    </a:prstGeom>
                  </pic:spPr>
                </pic:pic>
              </a:graphicData>
            </a:graphic>
          </wp:inline>
        </w:drawing>
      </w:r>
    </w:p>
    <w:p w14:paraId="0641EFCC" w14:textId="0465BF24" w:rsidR="00946A78" w:rsidRDefault="00E62B52" w:rsidP="005E24CE">
      <w:pPr>
        <w:pStyle w:val="Heading4"/>
      </w:pPr>
      <w:proofErr w:type="spellStart"/>
      <w:r>
        <w:t>AbsoluteLayout</w:t>
      </w:r>
      <w:proofErr w:type="spellEnd"/>
    </w:p>
    <w:p w14:paraId="257D57EC" w14:textId="0EED5031" w:rsidR="00AF079C" w:rsidRDefault="00AF079C" w:rsidP="00AF079C">
      <w:pPr>
        <w:pStyle w:val="Normal-indent"/>
      </w:pPr>
      <w:r>
        <w:t xml:space="preserve">In contrast to the </w:t>
      </w:r>
      <w:proofErr w:type="spellStart"/>
      <w:r w:rsidRPr="00291561">
        <w:rPr>
          <w:rStyle w:val="CodeInline"/>
        </w:rPr>
        <w:t>StackLayout</w:t>
      </w:r>
      <w:proofErr w:type="spellEnd"/>
      <w:r>
        <w:t xml:space="preserve">, the </w:t>
      </w:r>
      <w:proofErr w:type="spellStart"/>
      <w:r w:rsidRPr="00291561">
        <w:rPr>
          <w:rStyle w:val="CodeInline"/>
        </w:rPr>
        <w:t>AbsoluteLayout</w:t>
      </w:r>
      <w:proofErr w:type="spellEnd"/>
      <w:r>
        <w:t xml:space="preserve"> is an unmanaged layout. </w:t>
      </w:r>
      <w:r w:rsidR="00570DD3">
        <w:t>Each control must be explicitly positioned within the layout. Conceptually it is very much like how</w:t>
      </w:r>
      <w:r>
        <w:t xml:space="preserve"> controls</w:t>
      </w:r>
      <w:r w:rsidR="00570DD3">
        <w:t xml:space="preserve"> are positioned</w:t>
      </w:r>
      <w:r>
        <w:t xml:space="preserve"> in iOS (without constraints) or the old style Windows Forms. </w:t>
      </w:r>
      <w:r w:rsidR="00291561">
        <w:t xml:space="preserve">While this allows for very precise positioning of controls, </w:t>
      </w:r>
      <w:r w:rsidR="0002259A">
        <w:t xml:space="preserve">this layout </w:t>
      </w:r>
      <w:r w:rsidR="00291561">
        <w:t xml:space="preserve">does require extra testing </w:t>
      </w:r>
      <w:r w:rsidR="00570DD3">
        <w:t>on different screen sizes.</w:t>
      </w:r>
    </w:p>
    <w:p w14:paraId="59E0157B" w14:textId="2AE9BD26" w:rsidR="00A06A51" w:rsidRDefault="00A06A51" w:rsidP="00AF079C">
      <w:pPr>
        <w:pStyle w:val="Normal-indent"/>
      </w:pPr>
      <w:r>
        <w:t xml:space="preserve">A simple example of an </w:t>
      </w:r>
      <w:proofErr w:type="spellStart"/>
      <w:r w:rsidRPr="00A81CCA">
        <w:rPr>
          <w:rStyle w:val="CodeInline"/>
        </w:rPr>
        <w:t>AbsoluteLayout</w:t>
      </w:r>
      <w:proofErr w:type="spellEnd"/>
      <w:r w:rsidR="00570DD3">
        <w:t xml:space="preserve"> can be seen </w:t>
      </w:r>
      <w:r>
        <w:t xml:space="preserve">in the </w:t>
      </w:r>
      <w:r w:rsidR="00A81CCA">
        <w:t>following</w:t>
      </w:r>
      <w:r>
        <w:t xml:space="preserve"> code snippet:</w:t>
      </w:r>
    </w:p>
    <w:p w14:paraId="32B0CB3E" w14:textId="7FC1C3C4" w:rsidR="00A06A51" w:rsidRDefault="00A06A51" w:rsidP="00A06A51">
      <w:pPr>
        <w:pStyle w:val="Code"/>
      </w:pPr>
      <w:r>
        <w:t>public class MyAbsoluteLayoutPage : ContentPage</w:t>
      </w:r>
    </w:p>
    <w:p w14:paraId="4371E742" w14:textId="77777777" w:rsidR="00A06A51" w:rsidRDefault="00A06A51" w:rsidP="00A06A51">
      <w:pPr>
        <w:pStyle w:val="Code"/>
      </w:pPr>
      <w:r>
        <w:t>{</w:t>
      </w:r>
    </w:p>
    <w:p w14:paraId="03C1B1BC" w14:textId="70DE994A" w:rsidR="00A06A51" w:rsidRDefault="00A06A51" w:rsidP="00A06A51">
      <w:pPr>
        <w:pStyle w:val="Code"/>
      </w:pPr>
      <w:r>
        <w:t xml:space="preserve">    public MyAbsoluteLayout</w:t>
      </w:r>
      <w:r w:rsidR="00C042E5">
        <w:t>Page</w:t>
      </w:r>
      <w:r>
        <w:t>()</w:t>
      </w:r>
    </w:p>
    <w:p w14:paraId="38CC3C35" w14:textId="77777777" w:rsidR="00A06A51" w:rsidRDefault="00A06A51" w:rsidP="00A06A51">
      <w:pPr>
        <w:pStyle w:val="Code"/>
      </w:pPr>
      <w:r>
        <w:t xml:space="preserve">    {</w:t>
      </w:r>
    </w:p>
    <w:p w14:paraId="68879940" w14:textId="77777777" w:rsidR="00570DD3" w:rsidRDefault="00A06A51" w:rsidP="00A06A51">
      <w:pPr>
        <w:pStyle w:val="Code"/>
      </w:pPr>
      <w:r>
        <w:lastRenderedPageBreak/>
        <w:t xml:space="preserve">        var red = new Label </w:t>
      </w:r>
    </w:p>
    <w:p w14:paraId="0E2E9EF7" w14:textId="201287DF" w:rsidR="00A06A51" w:rsidRDefault="00570DD3" w:rsidP="00A06A51">
      <w:pPr>
        <w:pStyle w:val="Code"/>
      </w:pPr>
      <w:r>
        <w:t xml:space="preserve">        </w:t>
      </w:r>
      <w:r w:rsidR="00A06A51">
        <w:t>{</w:t>
      </w:r>
    </w:p>
    <w:p w14:paraId="2D9517D0" w14:textId="77777777" w:rsidR="00A06A51" w:rsidRDefault="00A06A51" w:rsidP="00A06A51">
      <w:pPr>
        <w:pStyle w:val="Code"/>
      </w:pPr>
      <w:r>
        <w:t xml:space="preserve">            Text = "Stop", </w:t>
      </w:r>
    </w:p>
    <w:p w14:paraId="4BBF553D" w14:textId="77777777" w:rsidR="00A06A51" w:rsidRDefault="00A06A51" w:rsidP="00A06A51">
      <w:pPr>
        <w:pStyle w:val="Code"/>
      </w:pPr>
      <w:r>
        <w:t xml:space="preserve">            BackgroundColor = Color.Red,</w:t>
      </w:r>
    </w:p>
    <w:p w14:paraId="5A20A709" w14:textId="46B1101C" w:rsidR="00A06A51" w:rsidRDefault="00A06A51" w:rsidP="00AF0651">
      <w:pPr>
        <w:pStyle w:val="Code"/>
      </w:pPr>
      <w:r>
        <w:t xml:space="preserve">            Fo</w:t>
      </w:r>
      <w:r w:rsidR="00AF0651">
        <w:t>nt = Font.SystemFontOfSize (20),</w:t>
      </w:r>
    </w:p>
    <w:p w14:paraId="62F406AD" w14:textId="2365FF0C" w:rsidR="00AF0651" w:rsidRDefault="00AF0651" w:rsidP="00AF0651">
      <w:pPr>
        <w:pStyle w:val="Code"/>
      </w:pPr>
      <w:r>
        <w:t xml:space="preserve">            WidthRequest = 200,</w:t>
      </w:r>
    </w:p>
    <w:p w14:paraId="11C3E647" w14:textId="1AF62D41" w:rsidR="00AF0651" w:rsidRDefault="00AF0651" w:rsidP="00AF0651">
      <w:pPr>
        <w:pStyle w:val="Code"/>
      </w:pPr>
      <w:r>
        <w:t xml:space="preserve">            HeightRequest = 30</w:t>
      </w:r>
    </w:p>
    <w:p w14:paraId="31B4E767" w14:textId="77777777" w:rsidR="00A06A51" w:rsidRDefault="00A06A51" w:rsidP="00A06A51">
      <w:pPr>
        <w:pStyle w:val="Code"/>
      </w:pPr>
      <w:r>
        <w:t xml:space="preserve">        };</w:t>
      </w:r>
    </w:p>
    <w:p w14:paraId="640A1AF1" w14:textId="77777777" w:rsidR="00570DD3" w:rsidRDefault="00A06A51" w:rsidP="00A06A51">
      <w:pPr>
        <w:pStyle w:val="Code"/>
      </w:pPr>
      <w:r>
        <w:t xml:space="preserve">        var yellow = new Label </w:t>
      </w:r>
    </w:p>
    <w:p w14:paraId="041E19D0" w14:textId="2A78D2EE" w:rsidR="00A06A51" w:rsidRDefault="00570DD3" w:rsidP="00A06A51">
      <w:pPr>
        <w:pStyle w:val="Code"/>
      </w:pPr>
      <w:r>
        <w:t xml:space="preserve">        </w:t>
      </w:r>
      <w:r w:rsidR="00A06A51">
        <w:t>{</w:t>
      </w:r>
    </w:p>
    <w:p w14:paraId="11D0E74E" w14:textId="77777777" w:rsidR="00A06A51" w:rsidRDefault="00A06A51" w:rsidP="00A06A51">
      <w:pPr>
        <w:pStyle w:val="Code"/>
      </w:pPr>
      <w:r>
        <w:t xml:space="preserve">            Text = "Slow down", </w:t>
      </w:r>
    </w:p>
    <w:p w14:paraId="16464B4B" w14:textId="77777777" w:rsidR="00A06A51" w:rsidRDefault="00A06A51" w:rsidP="00A06A51">
      <w:pPr>
        <w:pStyle w:val="Code"/>
      </w:pPr>
      <w:r>
        <w:t xml:space="preserve">            BackgroundColor = Color.Yellow,</w:t>
      </w:r>
    </w:p>
    <w:p w14:paraId="597A8D53" w14:textId="3F9CA49D" w:rsidR="00A06A51" w:rsidRDefault="00A06A51" w:rsidP="00AF0651">
      <w:pPr>
        <w:pStyle w:val="Code"/>
      </w:pPr>
      <w:r>
        <w:t xml:space="preserve">            Font = Font.SystemFontOfSize (20)</w:t>
      </w:r>
      <w:r w:rsidR="00AF0651">
        <w:t>,</w:t>
      </w:r>
    </w:p>
    <w:p w14:paraId="1A5FC9B4" w14:textId="2CCCE646" w:rsidR="00AF0651" w:rsidRDefault="00AF0651" w:rsidP="00AF0651">
      <w:pPr>
        <w:pStyle w:val="Code"/>
      </w:pPr>
      <w:r>
        <w:t xml:space="preserve">            WidthRequest = 160,</w:t>
      </w:r>
    </w:p>
    <w:p w14:paraId="67C9B11D" w14:textId="054BB418" w:rsidR="00AF0651" w:rsidRDefault="00AF0651" w:rsidP="00AF0651">
      <w:pPr>
        <w:pStyle w:val="Code"/>
      </w:pPr>
      <w:r>
        <w:t xml:space="preserve">            HeightRequest = 160</w:t>
      </w:r>
    </w:p>
    <w:p w14:paraId="4D8C8C22" w14:textId="77777777" w:rsidR="00A06A51" w:rsidRDefault="00A06A51" w:rsidP="00A06A51">
      <w:pPr>
        <w:pStyle w:val="Code"/>
      </w:pPr>
      <w:r>
        <w:t xml:space="preserve">        };</w:t>
      </w:r>
    </w:p>
    <w:p w14:paraId="7840B56C" w14:textId="77777777" w:rsidR="00570DD3" w:rsidRDefault="00A06A51" w:rsidP="00A06A51">
      <w:pPr>
        <w:pStyle w:val="Code"/>
      </w:pPr>
      <w:r>
        <w:t xml:space="preserve">        var green = new Label </w:t>
      </w:r>
    </w:p>
    <w:p w14:paraId="23E8CC2B" w14:textId="02270CC9" w:rsidR="00A06A51" w:rsidRDefault="00570DD3" w:rsidP="00A06A51">
      <w:pPr>
        <w:pStyle w:val="Code"/>
      </w:pPr>
      <w:r>
        <w:t xml:space="preserve">        </w:t>
      </w:r>
      <w:r w:rsidR="00A06A51">
        <w:t>{</w:t>
      </w:r>
    </w:p>
    <w:p w14:paraId="34ED62F7" w14:textId="77777777" w:rsidR="00A06A51" w:rsidRDefault="00A06A51" w:rsidP="00A06A51">
      <w:pPr>
        <w:pStyle w:val="Code"/>
      </w:pPr>
      <w:r>
        <w:t xml:space="preserve">            Text = "Go", </w:t>
      </w:r>
    </w:p>
    <w:p w14:paraId="11FA734D" w14:textId="77777777" w:rsidR="00A06A51" w:rsidRDefault="00A06A51" w:rsidP="00A06A51">
      <w:pPr>
        <w:pStyle w:val="Code"/>
      </w:pPr>
      <w:r>
        <w:t xml:space="preserve">            BackgroundColor = Color.Green,</w:t>
      </w:r>
    </w:p>
    <w:p w14:paraId="6003A4BD" w14:textId="511202E8" w:rsidR="00A06A51" w:rsidRDefault="00A06A51" w:rsidP="00AF0651">
      <w:pPr>
        <w:pStyle w:val="Code"/>
      </w:pPr>
      <w:r>
        <w:t xml:space="preserve">            Font = Font.SystemFontOfSize (20)</w:t>
      </w:r>
      <w:r w:rsidR="00AF0651">
        <w:t>,</w:t>
      </w:r>
    </w:p>
    <w:p w14:paraId="3B066D67" w14:textId="04FFBE65" w:rsidR="00AF0651" w:rsidRDefault="00AF0651" w:rsidP="00AF0651">
      <w:pPr>
        <w:pStyle w:val="Code"/>
      </w:pPr>
      <w:r>
        <w:t xml:space="preserve">            WidthRequest = 50,</w:t>
      </w:r>
    </w:p>
    <w:p w14:paraId="009FCA36" w14:textId="6237E156" w:rsidR="00AF0651" w:rsidRDefault="00AF0651" w:rsidP="00AF0651">
      <w:pPr>
        <w:pStyle w:val="Code"/>
      </w:pPr>
      <w:r>
        <w:t xml:space="preserve">            HeightRequest = 50</w:t>
      </w:r>
    </w:p>
    <w:p w14:paraId="7763F745" w14:textId="77777777" w:rsidR="00AF0651" w:rsidRDefault="00AF0651" w:rsidP="00AF0651">
      <w:pPr>
        <w:pStyle w:val="Code"/>
      </w:pPr>
    </w:p>
    <w:p w14:paraId="06D3C5E6" w14:textId="77777777" w:rsidR="00A06A51" w:rsidRDefault="00A06A51" w:rsidP="00A06A51">
      <w:pPr>
        <w:pStyle w:val="Code"/>
      </w:pPr>
      <w:r>
        <w:t xml:space="preserve">        };</w:t>
      </w:r>
    </w:p>
    <w:p w14:paraId="055BB6DD" w14:textId="252F6681" w:rsidR="00A06A51" w:rsidRDefault="00AF0651" w:rsidP="00A06A51">
      <w:pPr>
        <w:pStyle w:val="Code"/>
      </w:pPr>
      <w:r>
        <w:t xml:space="preserve">        var absLayout = new AbsoluteLayout();</w:t>
      </w:r>
    </w:p>
    <w:p w14:paraId="59301DA0" w14:textId="25ED7398" w:rsidR="008B7918" w:rsidRDefault="008B7918" w:rsidP="00A06A51">
      <w:pPr>
        <w:pStyle w:val="Code"/>
      </w:pPr>
      <w:r>
        <w:t xml:space="preserve">        absLayout.Children.Add(red, new Point(20,20));</w:t>
      </w:r>
    </w:p>
    <w:p w14:paraId="5DFF95DD" w14:textId="7D746E3E" w:rsidR="008B7918" w:rsidRDefault="008B7918" w:rsidP="008B7918">
      <w:pPr>
        <w:pStyle w:val="Code"/>
      </w:pPr>
      <w:r>
        <w:t xml:space="preserve">        absLayout.Children.Add(yello, new Point(40,60));</w:t>
      </w:r>
    </w:p>
    <w:p w14:paraId="31252976" w14:textId="21C6BAFD" w:rsidR="008B7918" w:rsidRDefault="008B7918" w:rsidP="008B7918">
      <w:pPr>
        <w:pStyle w:val="Code"/>
      </w:pPr>
      <w:r>
        <w:t xml:space="preserve">        absLayout.Children.Add(red, new Point(80,180));</w:t>
      </w:r>
    </w:p>
    <w:p w14:paraId="21785A59" w14:textId="77777777" w:rsidR="008B7918" w:rsidRDefault="008B7918" w:rsidP="00A06A51">
      <w:pPr>
        <w:pStyle w:val="Code"/>
      </w:pPr>
    </w:p>
    <w:p w14:paraId="0341BFBE" w14:textId="265F98DB" w:rsidR="00A06A51" w:rsidRDefault="008B7918" w:rsidP="008B7918">
      <w:pPr>
        <w:pStyle w:val="Code"/>
      </w:pPr>
      <w:r>
        <w:t xml:space="preserve">        Content = absLayout;</w:t>
      </w:r>
    </w:p>
    <w:p w14:paraId="0C658443" w14:textId="77777777" w:rsidR="00A06A51" w:rsidRDefault="00A06A51" w:rsidP="00A06A51">
      <w:pPr>
        <w:pStyle w:val="Code"/>
      </w:pPr>
      <w:r>
        <w:t xml:space="preserve">    }</w:t>
      </w:r>
    </w:p>
    <w:p w14:paraId="2D8FC693" w14:textId="77777777" w:rsidR="00A06A51" w:rsidRDefault="00A06A51" w:rsidP="00A06A51">
      <w:pPr>
        <w:pStyle w:val="Code"/>
      </w:pPr>
      <w:r>
        <w:t>}</w:t>
      </w:r>
    </w:p>
    <w:p w14:paraId="60B3CC77" w14:textId="1F5DC320" w:rsidR="00A06A51" w:rsidRDefault="00A06A51" w:rsidP="00AF079C">
      <w:pPr>
        <w:pStyle w:val="Normal-indent"/>
      </w:pPr>
      <w:r>
        <w:t xml:space="preserve">When rendered, this page </w:t>
      </w:r>
      <w:r w:rsidR="00C042E5">
        <w:t>may</w:t>
      </w:r>
      <w:r>
        <w:t xml:space="preserve"> look something like the following screenshot:</w:t>
      </w:r>
    </w:p>
    <w:p w14:paraId="47BEDE5F" w14:textId="582268FC" w:rsidR="00A06A51" w:rsidRDefault="00734958" w:rsidP="00AF079C">
      <w:pPr>
        <w:pStyle w:val="Normal-indent"/>
      </w:pPr>
      <w:r>
        <w:rPr>
          <w:noProof/>
          <w:lang w:eastAsia="en-US"/>
        </w:rPr>
        <w:lastRenderedPageBreak/>
        <w:drawing>
          <wp:inline distT="0" distB="0" distL="0" distR="0" wp14:anchorId="3B226935" wp14:editId="7A20A6CA">
            <wp:extent cx="4680000" cy="29585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luteLayout.png"/>
                    <pic:cNvPicPr/>
                  </pic:nvPicPr>
                  <pic:blipFill>
                    <a:blip r:embed="rId26">
                      <a:extLst>
                        <a:ext uri="{28A0092B-C50C-407E-A947-70E740481C1C}">
                          <a14:useLocalDpi xmlns:a14="http://schemas.microsoft.com/office/drawing/2010/main" val="0"/>
                        </a:ext>
                      </a:extLst>
                    </a:blip>
                    <a:stretch>
                      <a:fillRect/>
                    </a:stretch>
                  </pic:blipFill>
                  <pic:spPr>
                    <a:xfrm>
                      <a:off x="0" y="0"/>
                      <a:ext cx="4680000" cy="2958583"/>
                    </a:xfrm>
                    <a:prstGeom prst="rect">
                      <a:avLst/>
                    </a:prstGeom>
                  </pic:spPr>
                </pic:pic>
              </a:graphicData>
            </a:graphic>
          </wp:inline>
        </w:drawing>
      </w:r>
    </w:p>
    <w:p w14:paraId="5CB4FACF" w14:textId="7E092D91" w:rsidR="00A06A51" w:rsidRDefault="00A06A51" w:rsidP="00AF079C">
      <w:pPr>
        <w:pStyle w:val="Normal-indent"/>
      </w:pPr>
      <w:r w:rsidRPr="00A06A51">
        <w:t xml:space="preserve">Note that the order the controls are added to the </w:t>
      </w:r>
      <w:r w:rsidRPr="00A06A51">
        <w:rPr>
          <w:rStyle w:val="CodeInline"/>
        </w:rPr>
        <w:t>Children</w:t>
      </w:r>
      <w:r w:rsidRPr="00A06A51">
        <w:t xml:space="preserve"> collection affects the Z</w:t>
      </w:r>
      <w:r w:rsidR="00657CAF">
        <w:t>-order</w:t>
      </w:r>
      <w:r w:rsidRPr="00A06A51">
        <w:t xml:space="preserve"> of elements on screen – the first control appears at the ‘bottom’ of the Z-</w:t>
      </w:r>
      <w:r w:rsidR="00657CAF">
        <w:t>order</w:t>
      </w:r>
      <w:r w:rsidRPr="00A06A51">
        <w:t xml:space="preserve"> and subsequent controls are added higher, meaning they can overlap (as the green label does in this example). Care must be taken when absolute positioning controls not to hide other controls by completely covering them or </w:t>
      </w:r>
      <w:r w:rsidR="00C261B4">
        <w:t>to</w:t>
      </w:r>
      <w:r w:rsidR="00C261B4" w:rsidRPr="00A06A51">
        <w:t xml:space="preserve"> </w:t>
      </w:r>
      <w:r w:rsidRPr="00A06A51">
        <w:t>accidentally positioning them off the edge of the screen.</w:t>
      </w:r>
    </w:p>
    <w:p w14:paraId="727CD44B" w14:textId="27C6CE1F" w:rsidR="00B72108" w:rsidRDefault="0071603C" w:rsidP="008D2652">
      <w:pPr>
        <w:pStyle w:val="Heading3"/>
      </w:pPr>
      <w:r>
        <w:t xml:space="preserve">Lists in </w:t>
      </w:r>
      <w:proofErr w:type="spellStart"/>
      <w:r w:rsidR="00807188">
        <w:t>Xamarin.Forms</w:t>
      </w:r>
      <w:proofErr w:type="spellEnd"/>
    </w:p>
    <w:p w14:paraId="7705ADC0" w14:textId="38F0A2B8" w:rsidR="007242F0" w:rsidRDefault="007242F0" w:rsidP="00A520B3">
      <w:pPr>
        <w:pStyle w:val="Normal-indent"/>
      </w:pPr>
      <w:proofErr w:type="spellStart"/>
      <w:r w:rsidRPr="00A520B3">
        <w:rPr>
          <w:rStyle w:val="CodeInline"/>
        </w:rPr>
        <w:t>ListViews</w:t>
      </w:r>
      <w:proofErr w:type="spellEnd"/>
      <w:r>
        <w:t xml:space="preserve"> are a very common control</w:t>
      </w:r>
      <w:r w:rsidR="00C67AE9">
        <w:t xml:space="preserve"> in mobile applications</w:t>
      </w:r>
      <w:r>
        <w:t xml:space="preserve"> and deserve to be </w:t>
      </w:r>
      <w:r w:rsidR="00DF46E2">
        <w:t>covered</w:t>
      </w:r>
      <w:r>
        <w:t xml:space="preserve"> in a bit more detail.</w:t>
      </w:r>
      <w:r w:rsidR="006D3A92">
        <w:t xml:space="preserve"> </w:t>
      </w:r>
      <w:r w:rsidR="00C67AE9">
        <w:t xml:space="preserve">The </w:t>
      </w:r>
      <w:proofErr w:type="spellStart"/>
      <w:r w:rsidR="00C67AE9" w:rsidRPr="00A520B3">
        <w:rPr>
          <w:rStyle w:val="CodeInline"/>
        </w:rPr>
        <w:t>ListView</w:t>
      </w:r>
      <w:proofErr w:type="spellEnd"/>
      <w:r w:rsidR="00C67AE9">
        <w:t xml:space="preserve"> is responsible for displaying a collection of item</w:t>
      </w:r>
      <w:r w:rsidR="00C261B4">
        <w:t>s</w:t>
      </w:r>
      <w:r w:rsidR="00C67AE9">
        <w:t xml:space="preserve"> on the screen; each item in the </w:t>
      </w:r>
      <w:proofErr w:type="spellStart"/>
      <w:r w:rsidR="00C67AE9" w:rsidRPr="00A520B3">
        <w:rPr>
          <w:rStyle w:val="CodeInline"/>
        </w:rPr>
        <w:t>ListView</w:t>
      </w:r>
      <w:proofErr w:type="spellEnd"/>
      <w:r w:rsidR="00C67AE9">
        <w:t xml:space="preserve"> will be contained in a single cell. By default, a </w:t>
      </w:r>
      <w:proofErr w:type="spellStart"/>
      <w:r w:rsidR="00C67AE9" w:rsidRPr="008D2652">
        <w:rPr>
          <w:rStyle w:val="CodeInline"/>
        </w:rPr>
        <w:t>ListView</w:t>
      </w:r>
      <w:proofErr w:type="spellEnd"/>
      <w:r w:rsidR="00C67AE9">
        <w:t xml:space="preserve"> will use the built-in </w:t>
      </w:r>
      <w:proofErr w:type="spellStart"/>
      <w:r w:rsidR="00C67AE9" w:rsidRPr="008D2652">
        <w:rPr>
          <w:rStyle w:val="CodeInline"/>
        </w:rPr>
        <w:t>TextCellTemplate</w:t>
      </w:r>
      <w:proofErr w:type="spellEnd"/>
      <w:r w:rsidR="00C67AE9">
        <w:t xml:space="preserve"> class and render a single line of text. </w:t>
      </w:r>
      <w:r w:rsidR="006D3A92">
        <w:t>The code snippet be</w:t>
      </w:r>
      <w:r w:rsidR="00C67AE9">
        <w:t>low is a simple example of using</w:t>
      </w:r>
      <w:r w:rsidR="006D3A92">
        <w:t xml:space="preserve"> the </w:t>
      </w:r>
      <w:proofErr w:type="spellStart"/>
      <w:r w:rsidR="006D3A92" w:rsidRPr="00A520B3">
        <w:rPr>
          <w:rStyle w:val="CodeInline"/>
        </w:rPr>
        <w:t>ListView</w:t>
      </w:r>
      <w:proofErr w:type="spellEnd"/>
      <w:r w:rsidR="006D3A92">
        <w:t>:</w:t>
      </w:r>
    </w:p>
    <w:p w14:paraId="1600E828" w14:textId="77777777" w:rsidR="006D3A92" w:rsidRDefault="006D3A92" w:rsidP="006D3A92">
      <w:pPr>
        <w:pStyle w:val="Code"/>
      </w:pPr>
      <w:r>
        <w:t xml:space="preserve">var listView = new ListView </w:t>
      </w:r>
    </w:p>
    <w:p w14:paraId="3085A772" w14:textId="3BD711AF" w:rsidR="006D3A92" w:rsidRDefault="006D3A92" w:rsidP="006D3A92">
      <w:pPr>
        <w:pStyle w:val="Code"/>
      </w:pPr>
      <w:r>
        <w:t>{</w:t>
      </w:r>
    </w:p>
    <w:p w14:paraId="12758174" w14:textId="77777777" w:rsidR="006D3A92" w:rsidRDefault="006D3A92" w:rsidP="006D3A92">
      <w:pPr>
        <w:pStyle w:val="Code"/>
      </w:pPr>
      <w:r>
        <w:t xml:space="preserve">    RowHeight = 40</w:t>
      </w:r>
    </w:p>
    <w:p w14:paraId="40F40C18" w14:textId="77777777" w:rsidR="006D3A92" w:rsidRDefault="006D3A92" w:rsidP="006D3A92">
      <w:pPr>
        <w:pStyle w:val="Code"/>
      </w:pPr>
      <w:r>
        <w:t>};</w:t>
      </w:r>
    </w:p>
    <w:p w14:paraId="02D307AE" w14:textId="77777777" w:rsidR="008A1D14" w:rsidRDefault="006D3A92" w:rsidP="006D3A92">
      <w:pPr>
        <w:pStyle w:val="Code"/>
      </w:pPr>
      <w:r>
        <w:t xml:space="preserve">listView.ItemSource = new string [] </w:t>
      </w:r>
    </w:p>
    <w:p w14:paraId="76208B2C" w14:textId="765A2029" w:rsidR="008A1D14" w:rsidRDefault="008A1D14" w:rsidP="006D3A92">
      <w:pPr>
        <w:pStyle w:val="Code"/>
      </w:pPr>
      <w:r>
        <w:t xml:space="preserve">    </w:t>
      </w:r>
      <w:r w:rsidR="006D3A92">
        <w:t xml:space="preserve">{ </w:t>
      </w:r>
    </w:p>
    <w:p w14:paraId="1877463B" w14:textId="00062D79" w:rsidR="008A1D14" w:rsidRDefault="008A1D14" w:rsidP="006D3A92">
      <w:pPr>
        <w:pStyle w:val="Code"/>
      </w:pPr>
      <w:r>
        <w:t xml:space="preserve">        </w:t>
      </w:r>
      <w:r w:rsidR="006D3A92">
        <w:t xml:space="preserve">"Buy pears", </w:t>
      </w:r>
    </w:p>
    <w:p w14:paraId="2A6A0C6B" w14:textId="080B3E06" w:rsidR="008A1D14" w:rsidRDefault="008A1D14" w:rsidP="006D3A92">
      <w:pPr>
        <w:pStyle w:val="Code"/>
      </w:pPr>
      <w:r>
        <w:t xml:space="preserve">        </w:t>
      </w:r>
      <w:r w:rsidR="006D3A92">
        <w:t xml:space="preserve">"Buy oranges", </w:t>
      </w:r>
    </w:p>
    <w:p w14:paraId="6C1FB4AD" w14:textId="32570F19" w:rsidR="008A1D14" w:rsidRDefault="008A1D14" w:rsidP="006D3A92">
      <w:pPr>
        <w:pStyle w:val="Code"/>
      </w:pPr>
      <w:r>
        <w:t xml:space="preserve">        </w:t>
      </w:r>
      <w:r w:rsidR="006D3A92">
        <w:t xml:space="preserve">"Buy mangos", </w:t>
      </w:r>
    </w:p>
    <w:p w14:paraId="320B6C81" w14:textId="50EB0BF0" w:rsidR="008A1D14" w:rsidRDefault="008A1D14" w:rsidP="006D3A92">
      <w:pPr>
        <w:pStyle w:val="Code"/>
      </w:pPr>
      <w:r>
        <w:t xml:space="preserve">        </w:t>
      </w:r>
      <w:r w:rsidR="006D3A92">
        <w:t xml:space="preserve">"Buy apples", </w:t>
      </w:r>
    </w:p>
    <w:p w14:paraId="19A084FD" w14:textId="6435E65A" w:rsidR="008A1D14" w:rsidRDefault="008A1D14" w:rsidP="006D3A92">
      <w:pPr>
        <w:pStyle w:val="Code"/>
      </w:pPr>
      <w:r>
        <w:t xml:space="preserve">        </w:t>
      </w:r>
      <w:r w:rsidR="006D3A92">
        <w:t xml:space="preserve">"Buy bananas" </w:t>
      </w:r>
    </w:p>
    <w:p w14:paraId="6D80BD19" w14:textId="1E3F5E02" w:rsidR="006D3A92" w:rsidRDefault="008A1D14" w:rsidP="006D3A92">
      <w:pPr>
        <w:pStyle w:val="Code"/>
      </w:pPr>
      <w:r>
        <w:t xml:space="preserve">    </w:t>
      </w:r>
      <w:r w:rsidR="006D3A92">
        <w:t>};</w:t>
      </w:r>
    </w:p>
    <w:p w14:paraId="44CE4788" w14:textId="77777777" w:rsidR="006D3A92" w:rsidRDefault="006D3A92" w:rsidP="006D3A92">
      <w:pPr>
        <w:pStyle w:val="Code"/>
      </w:pPr>
      <w:r>
        <w:t xml:space="preserve">Content = new StackLayout </w:t>
      </w:r>
    </w:p>
    <w:p w14:paraId="7EE353C0" w14:textId="389B07E5" w:rsidR="006D3A92" w:rsidRDefault="006D3A92" w:rsidP="006D3A92">
      <w:pPr>
        <w:pStyle w:val="Code"/>
      </w:pPr>
      <w:r>
        <w:t>{</w:t>
      </w:r>
    </w:p>
    <w:p w14:paraId="7210EDB3" w14:textId="77777777" w:rsidR="006D3A92" w:rsidRDefault="006D3A92" w:rsidP="006D3A92">
      <w:pPr>
        <w:pStyle w:val="Code"/>
      </w:pPr>
      <w:r>
        <w:t xml:space="preserve">    VerticalOptions = LayoutOptions.FillAndExpand,</w:t>
      </w:r>
    </w:p>
    <w:p w14:paraId="0E7BDD19" w14:textId="47FAA88A" w:rsidR="006D3A92" w:rsidRDefault="006D3A92" w:rsidP="006D3A92">
      <w:pPr>
        <w:pStyle w:val="Code"/>
      </w:pPr>
      <w:r>
        <w:t xml:space="preserve">    Children = {</w:t>
      </w:r>
      <w:r w:rsidR="008A1D14">
        <w:t xml:space="preserve"> </w:t>
      </w:r>
      <w:r>
        <w:t>listView</w:t>
      </w:r>
      <w:r w:rsidR="008A1D14">
        <w:t xml:space="preserve"> </w:t>
      </w:r>
      <w:r>
        <w:t>}</w:t>
      </w:r>
    </w:p>
    <w:p w14:paraId="40DDBF4E" w14:textId="77777777" w:rsidR="006D3A92" w:rsidRDefault="006D3A92" w:rsidP="006D3A92">
      <w:pPr>
        <w:pStyle w:val="Code"/>
      </w:pPr>
      <w:r>
        <w:t>};</w:t>
      </w:r>
    </w:p>
    <w:p w14:paraId="530EF221" w14:textId="436F8886" w:rsidR="006D3A92" w:rsidRDefault="006D3A92" w:rsidP="00AF079C">
      <w:pPr>
        <w:pStyle w:val="Normal-indent"/>
      </w:pPr>
      <w:r>
        <w:lastRenderedPageBreak/>
        <w:t>This code will resemble the following screenshot at run time:</w:t>
      </w:r>
    </w:p>
    <w:p w14:paraId="290F3004" w14:textId="46B1BF1A" w:rsidR="006D3A92" w:rsidRDefault="006D3A92" w:rsidP="00AF079C">
      <w:pPr>
        <w:pStyle w:val="Normal-indent"/>
      </w:pPr>
      <w:r>
        <w:rPr>
          <w:noProof/>
          <w:lang w:eastAsia="en-US"/>
        </w:rPr>
        <w:drawing>
          <wp:inline distT="0" distB="0" distL="0" distR="0" wp14:anchorId="2BFD2462" wp14:editId="29699892">
            <wp:extent cx="1870506" cy="1213503"/>
            <wp:effectExtent l="0" t="0" r="9525" b="5715"/>
            <wp:docPr id="21" name="Picture 21" descr="Macintosh HD:Users:craigdunn:Desktop:Screen Shot 2014-02-18 at 9.05.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raigdunn:Desktop:Screen Shot 2014-02-18 at 9.05.57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1126" cy="1213905"/>
                    </a:xfrm>
                    <a:prstGeom prst="rect">
                      <a:avLst/>
                    </a:prstGeom>
                    <a:noFill/>
                    <a:ln>
                      <a:noFill/>
                    </a:ln>
                  </pic:spPr>
                </pic:pic>
              </a:graphicData>
            </a:graphic>
          </wp:inline>
        </w:drawing>
      </w:r>
    </w:p>
    <w:p w14:paraId="34483698" w14:textId="06D17A6C" w:rsidR="008B74D2" w:rsidRDefault="008908DC" w:rsidP="008B74D2">
      <w:pPr>
        <w:pStyle w:val="Heading4"/>
      </w:pPr>
      <w:r>
        <w:t>Customizing the Appearance of a Cell</w:t>
      </w:r>
    </w:p>
    <w:p w14:paraId="347A22B8" w14:textId="5634726A" w:rsidR="00A520B3" w:rsidRDefault="00A520B3" w:rsidP="00AF079C">
      <w:pPr>
        <w:pStyle w:val="Normal-indent"/>
      </w:pPr>
      <w:r>
        <w:t xml:space="preserve">It is possible to customize the cells </w:t>
      </w:r>
      <w:r w:rsidR="008B74D2">
        <w:t xml:space="preserve">by subclassing </w:t>
      </w:r>
      <w:proofErr w:type="spellStart"/>
      <w:r w:rsidR="00C261B4" w:rsidRPr="00A520B3">
        <w:rPr>
          <w:rStyle w:val="CodeInline"/>
        </w:rPr>
        <w:t>ViewC</w:t>
      </w:r>
      <w:r w:rsidR="00C261B4">
        <w:rPr>
          <w:rStyle w:val="CodeInline"/>
        </w:rPr>
        <w:t>ell</w:t>
      </w:r>
      <w:proofErr w:type="spellEnd"/>
      <w:r w:rsidR="00C261B4">
        <w:t xml:space="preserve"> </w:t>
      </w:r>
      <w:r w:rsidR="008B74D2">
        <w:t xml:space="preserve">and then </w:t>
      </w:r>
      <w:r w:rsidR="00C261B4">
        <w:t>setting the type</w:t>
      </w:r>
      <w:r>
        <w:t xml:space="preserve"> of this class to </w:t>
      </w:r>
      <w:r w:rsidR="008B74D2">
        <w:t xml:space="preserve">the </w:t>
      </w:r>
      <w:proofErr w:type="spellStart"/>
      <w:r w:rsidR="008B74D2" w:rsidRPr="00A520B3">
        <w:rPr>
          <w:rStyle w:val="CodeInline"/>
        </w:rPr>
        <w:t>ItemTemplate</w:t>
      </w:r>
      <w:proofErr w:type="spellEnd"/>
      <w:r>
        <w:t xml:space="preserve"> property</w:t>
      </w:r>
      <w:r w:rsidR="00C261B4">
        <w:t xml:space="preserve"> of the </w:t>
      </w:r>
      <w:proofErr w:type="spellStart"/>
      <w:r w:rsidR="00C261B4" w:rsidRPr="00256D92">
        <w:rPr>
          <w:rStyle w:val="CodeInline"/>
        </w:rPr>
        <w:t>ListView</w:t>
      </w:r>
      <w:proofErr w:type="spellEnd"/>
      <w:r w:rsidR="008B74D2">
        <w:t>.</w:t>
      </w:r>
    </w:p>
    <w:p w14:paraId="32885050" w14:textId="4C92C75B" w:rsidR="008B74D2" w:rsidRDefault="007E701E" w:rsidP="00AF079C">
      <w:pPr>
        <w:pStyle w:val="Normal-indent"/>
      </w:pPr>
      <w:r>
        <w:t xml:space="preserve">Consider the following screenshot of a cell in a </w:t>
      </w:r>
      <w:proofErr w:type="spellStart"/>
      <w:r w:rsidRPr="00256D92">
        <w:rPr>
          <w:rStyle w:val="CodeInline"/>
        </w:rPr>
        <w:t>ListView</w:t>
      </w:r>
      <w:proofErr w:type="spellEnd"/>
      <w:r>
        <w:t>:</w:t>
      </w:r>
    </w:p>
    <w:p w14:paraId="0B0F31D7" w14:textId="4A47638E" w:rsidR="007E701E" w:rsidRDefault="007E701E" w:rsidP="00AF079C">
      <w:pPr>
        <w:pStyle w:val="Normal-indent"/>
      </w:pPr>
      <w:r>
        <w:rPr>
          <w:noProof/>
          <w:lang w:eastAsia="en-US"/>
        </w:rPr>
        <w:drawing>
          <wp:inline distT="0" distB="0" distL="0" distR="0" wp14:anchorId="2FC31AE6" wp14:editId="7071D9D8">
            <wp:extent cx="4102100" cy="6731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11 14.21.24.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673100"/>
                    </a:xfrm>
                    <a:prstGeom prst="rect">
                      <a:avLst/>
                    </a:prstGeom>
                  </pic:spPr>
                </pic:pic>
              </a:graphicData>
            </a:graphic>
          </wp:inline>
        </w:drawing>
      </w:r>
    </w:p>
    <w:p w14:paraId="6293DA7D" w14:textId="5FCDE6F2" w:rsidR="007E701E" w:rsidRDefault="007E701E" w:rsidP="00AF079C">
      <w:pPr>
        <w:pStyle w:val="Normal-indent"/>
      </w:pPr>
      <w:commentRangeStart w:id="11"/>
      <w:r>
        <w:t xml:space="preserve">This cell </w:t>
      </w:r>
      <w:commentRangeEnd w:id="11"/>
      <w:r w:rsidR="0002259A">
        <w:rPr>
          <w:rStyle w:val="CommentReference"/>
        </w:rPr>
        <w:commentReference w:id="11"/>
      </w:r>
      <w:r>
        <w:t xml:space="preserve">is composed of one </w:t>
      </w:r>
      <w:r w:rsidRPr="007E701E">
        <w:rPr>
          <w:rStyle w:val="CodeInline"/>
        </w:rPr>
        <w:t>Image</w:t>
      </w:r>
      <w:r>
        <w:t xml:space="preserve"> control and two </w:t>
      </w:r>
      <w:r w:rsidRPr="007E701E">
        <w:rPr>
          <w:rStyle w:val="CodeInline"/>
        </w:rPr>
        <w:t>Label</w:t>
      </w:r>
      <w:r w:rsidR="00256D92">
        <w:t xml:space="preserve"> views.</w:t>
      </w:r>
      <w:r w:rsidR="00B31485">
        <w:t xml:space="preserve"> </w:t>
      </w:r>
      <w:r w:rsidR="00C67AE9">
        <w:t xml:space="preserve">To create this custom layout, we would subclass </w:t>
      </w:r>
      <w:proofErr w:type="spellStart"/>
      <w:r w:rsidR="00885D8B" w:rsidRPr="00B06C0C">
        <w:rPr>
          <w:rStyle w:val="CodeInline"/>
        </w:rPr>
        <w:t>ViewCell</w:t>
      </w:r>
      <w:proofErr w:type="spellEnd"/>
      <w:r w:rsidR="00C67AE9">
        <w:t xml:space="preserve"> as shown in the sample class below</w:t>
      </w:r>
      <w:r w:rsidR="006E33B8">
        <w:t>:</w:t>
      </w:r>
    </w:p>
    <w:p w14:paraId="1B66202E" w14:textId="77777777" w:rsidR="00885D8B" w:rsidRDefault="00885D8B" w:rsidP="00885D8B">
      <w:pPr>
        <w:pStyle w:val="Code"/>
      </w:pPr>
      <w:r>
        <w:t>class EmployeeCell : ViewCell</w:t>
      </w:r>
    </w:p>
    <w:p w14:paraId="37ED37D0" w14:textId="77777777" w:rsidR="00885D8B" w:rsidRDefault="00885D8B" w:rsidP="00885D8B">
      <w:pPr>
        <w:pStyle w:val="Code"/>
      </w:pPr>
      <w:r>
        <w:t>{</w:t>
      </w:r>
    </w:p>
    <w:p w14:paraId="2282FBC2" w14:textId="77777777" w:rsidR="00885D8B" w:rsidRDefault="00885D8B" w:rsidP="00885D8B">
      <w:pPr>
        <w:pStyle w:val="Code"/>
      </w:pPr>
      <w:r>
        <w:t xml:space="preserve">    public EmployeeCell()</w:t>
      </w:r>
    </w:p>
    <w:p w14:paraId="1601091C" w14:textId="77777777" w:rsidR="00885D8B" w:rsidRDefault="00885D8B" w:rsidP="00885D8B">
      <w:pPr>
        <w:pStyle w:val="Code"/>
      </w:pPr>
      <w:r>
        <w:t xml:space="preserve">    {</w:t>
      </w:r>
    </w:p>
    <w:p w14:paraId="40C74386" w14:textId="77777777" w:rsidR="00885D8B" w:rsidRDefault="00885D8B" w:rsidP="00885D8B">
      <w:pPr>
        <w:pStyle w:val="Code"/>
      </w:pPr>
      <w:r>
        <w:t xml:space="preserve">        var image = new Image</w:t>
      </w:r>
    </w:p>
    <w:p w14:paraId="3776490B" w14:textId="77777777" w:rsidR="00885D8B" w:rsidRDefault="00885D8B" w:rsidP="00885D8B">
      <w:pPr>
        <w:pStyle w:val="Code"/>
      </w:pPr>
      <w:r>
        <w:t xml:space="preserve">                    {</w:t>
      </w:r>
    </w:p>
    <w:p w14:paraId="4FDCEAE9" w14:textId="77777777" w:rsidR="00885D8B" w:rsidRDefault="00885D8B" w:rsidP="00885D8B">
      <w:pPr>
        <w:pStyle w:val="Code"/>
      </w:pPr>
      <w:r>
        <w:t xml:space="preserve">                        HorizontalOptions = LayoutOptions.Start</w:t>
      </w:r>
    </w:p>
    <w:p w14:paraId="692CC429" w14:textId="77777777" w:rsidR="00885D8B" w:rsidRDefault="00885D8B" w:rsidP="00885D8B">
      <w:pPr>
        <w:pStyle w:val="Code"/>
      </w:pPr>
      <w:r>
        <w:t xml:space="preserve">                    };</w:t>
      </w:r>
    </w:p>
    <w:p w14:paraId="756E38BA" w14:textId="77777777" w:rsidR="00885D8B" w:rsidRDefault="00885D8B" w:rsidP="00885D8B">
      <w:pPr>
        <w:pStyle w:val="Code"/>
      </w:pPr>
      <w:r>
        <w:t xml:space="preserve">        </w:t>
      </w:r>
      <w:commentRangeStart w:id="12"/>
      <w:commentRangeStart w:id="13"/>
      <w:r>
        <w:t>image.SetBinding(Image.SourceProperty, new Binding("ImageUri"));</w:t>
      </w:r>
      <w:commentRangeEnd w:id="12"/>
      <w:r w:rsidR="0004376E">
        <w:rPr>
          <w:rStyle w:val="CommentReference"/>
          <w:rFonts w:ascii="Helvetica Neue Light" w:hAnsi="Helvetica Neue Light"/>
          <w:noProof w:val="0"/>
        </w:rPr>
        <w:commentReference w:id="12"/>
      </w:r>
      <w:commentRangeEnd w:id="13"/>
      <w:r w:rsidR="00DF5A47">
        <w:rPr>
          <w:rStyle w:val="CommentReference"/>
          <w:rFonts w:ascii="Helvetica Neue Light" w:hAnsi="Helvetica Neue Light"/>
          <w:noProof w:val="0"/>
        </w:rPr>
        <w:commentReference w:id="13"/>
      </w:r>
    </w:p>
    <w:p w14:paraId="611445E2" w14:textId="0A045AF4" w:rsidR="00885D8B" w:rsidRDefault="008A1D14" w:rsidP="00885D8B">
      <w:pPr>
        <w:pStyle w:val="Code"/>
      </w:pPr>
      <w:r>
        <w:t xml:space="preserve">        </w:t>
      </w:r>
      <w:r w:rsidR="00885D8B">
        <w:t>image.WidthRequest = image.HeightRequest = 40;</w:t>
      </w:r>
    </w:p>
    <w:p w14:paraId="61C9E93C" w14:textId="77777777" w:rsidR="00885D8B" w:rsidRDefault="00885D8B" w:rsidP="00885D8B">
      <w:pPr>
        <w:pStyle w:val="Code"/>
      </w:pPr>
    </w:p>
    <w:p w14:paraId="1A057F7C" w14:textId="77777777" w:rsidR="00885D8B" w:rsidRDefault="00885D8B" w:rsidP="00885D8B">
      <w:pPr>
        <w:pStyle w:val="Code"/>
      </w:pPr>
      <w:r>
        <w:t xml:space="preserve">        var nameLayout = CreateNameLayout();</w:t>
      </w:r>
    </w:p>
    <w:p w14:paraId="5FF885F8" w14:textId="77777777" w:rsidR="00885D8B" w:rsidRDefault="00885D8B" w:rsidP="00885D8B">
      <w:pPr>
        <w:pStyle w:val="Code"/>
      </w:pPr>
    </w:p>
    <w:p w14:paraId="5C3877B3" w14:textId="77777777" w:rsidR="00885D8B" w:rsidRDefault="00885D8B" w:rsidP="00885D8B">
      <w:pPr>
        <w:pStyle w:val="Code"/>
      </w:pPr>
      <w:r>
        <w:t xml:space="preserve">        var viewLayout = new StackLayout()</w:t>
      </w:r>
    </w:p>
    <w:p w14:paraId="7D54EA7C" w14:textId="77777777" w:rsidR="00885D8B" w:rsidRDefault="00885D8B" w:rsidP="00885D8B">
      <w:pPr>
        <w:pStyle w:val="Code"/>
      </w:pPr>
      <w:r>
        <w:t xml:space="preserve">                         {</w:t>
      </w:r>
    </w:p>
    <w:p w14:paraId="3DB49CCB" w14:textId="77777777" w:rsidR="00885D8B" w:rsidRDefault="00885D8B" w:rsidP="00885D8B">
      <w:pPr>
        <w:pStyle w:val="Code"/>
      </w:pPr>
      <w:r>
        <w:t xml:space="preserve">                             Orientation = StackOrientation.Horizontal,</w:t>
      </w:r>
    </w:p>
    <w:p w14:paraId="54EFFA6D" w14:textId="77777777" w:rsidR="00885D8B" w:rsidRDefault="00885D8B" w:rsidP="00885D8B">
      <w:pPr>
        <w:pStyle w:val="Code"/>
      </w:pPr>
      <w:r>
        <w:t xml:space="preserve">                             Children = { image, nameLayout }</w:t>
      </w:r>
    </w:p>
    <w:p w14:paraId="156709E8" w14:textId="77777777" w:rsidR="00885D8B" w:rsidRDefault="00885D8B" w:rsidP="00885D8B">
      <w:pPr>
        <w:pStyle w:val="Code"/>
      </w:pPr>
      <w:r>
        <w:t xml:space="preserve">                         };</w:t>
      </w:r>
    </w:p>
    <w:p w14:paraId="2CF3C8BF" w14:textId="77777777" w:rsidR="00885D8B" w:rsidRDefault="00885D8B" w:rsidP="00885D8B">
      <w:pPr>
        <w:pStyle w:val="Code"/>
      </w:pPr>
      <w:r>
        <w:t xml:space="preserve">        View = viewLayout;</w:t>
      </w:r>
    </w:p>
    <w:p w14:paraId="1F691B75" w14:textId="77777777" w:rsidR="00885D8B" w:rsidRDefault="00885D8B" w:rsidP="00885D8B">
      <w:pPr>
        <w:pStyle w:val="Code"/>
      </w:pPr>
      <w:r>
        <w:t xml:space="preserve">    }</w:t>
      </w:r>
    </w:p>
    <w:p w14:paraId="1E4F29B4" w14:textId="77777777" w:rsidR="00885D8B" w:rsidRDefault="00885D8B" w:rsidP="00885D8B">
      <w:pPr>
        <w:pStyle w:val="Code"/>
      </w:pPr>
    </w:p>
    <w:p w14:paraId="1DFA9B05" w14:textId="4948A1E8" w:rsidR="00885D8B" w:rsidRDefault="00B06C0C" w:rsidP="00885D8B">
      <w:pPr>
        <w:pStyle w:val="Code"/>
      </w:pPr>
      <w:r>
        <w:t xml:space="preserve">    </w:t>
      </w:r>
      <w:r w:rsidR="00885D8B">
        <w:t>static StackLayout CreateNameLayout()</w:t>
      </w:r>
    </w:p>
    <w:p w14:paraId="3219CA16" w14:textId="77777777" w:rsidR="00885D8B" w:rsidRDefault="00885D8B" w:rsidP="00885D8B">
      <w:pPr>
        <w:pStyle w:val="Code"/>
      </w:pPr>
      <w:r>
        <w:t xml:space="preserve">    {</w:t>
      </w:r>
    </w:p>
    <w:p w14:paraId="226A7B78" w14:textId="1DD0C401" w:rsidR="00885D8B" w:rsidRDefault="00885D8B" w:rsidP="00885D8B">
      <w:pPr>
        <w:pStyle w:val="Code"/>
      </w:pPr>
    </w:p>
    <w:p w14:paraId="6A0F7D63" w14:textId="77777777" w:rsidR="00885D8B" w:rsidRDefault="00885D8B" w:rsidP="00885D8B">
      <w:pPr>
        <w:pStyle w:val="Code"/>
      </w:pPr>
      <w:r>
        <w:t xml:space="preserve">        var nameLabel = new Label</w:t>
      </w:r>
    </w:p>
    <w:p w14:paraId="6F4A3426" w14:textId="77777777" w:rsidR="00885D8B" w:rsidRDefault="00885D8B" w:rsidP="00885D8B">
      <w:pPr>
        <w:pStyle w:val="Code"/>
      </w:pPr>
      <w:r>
        <w:t xml:space="preserve">                        {</w:t>
      </w:r>
    </w:p>
    <w:p w14:paraId="0CBF994F" w14:textId="77777777" w:rsidR="00885D8B" w:rsidRDefault="00885D8B" w:rsidP="00885D8B">
      <w:pPr>
        <w:pStyle w:val="Code"/>
      </w:pPr>
      <w:r>
        <w:t xml:space="preserve">                            HorizontalOptions= LayoutOptions.FillAndExpand</w:t>
      </w:r>
    </w:p>
    <w:p w14:paraId="2D6916C9" w14:textId="77777777" w:rsidR="00885D8B" w:rsidRDefault="00885D8B" w:rsidP="00885D8B">
      <w:pPr>
        <w:pStyle w:val="Code"/>
      </w:pPr>
      <w:r>
        <w:t xml:space="preserve">                        };</w:t>
      </w:r>
    </w:p>
    <w:p w14:paraId="339BE181" w14:textId="77777777" w:rsidR="00885D8B" w:rsidRDefault="00885D8B" w:rsidP="00885D8B">
      <w:pPr>
        <w:pStyle w:val="Code"/>
      </w:pPr>
      <w:r>
        <w:t xml:space="preserve">        nameLabel.SetBinding(Label.TextProperty, "DisplayName");</w:t>
      </w:r>
    </w:p>
    <w:p w14:paraId="7E26EC73" w14:textId="6CFC25D0" w:rsidR="00885D8B" w:rsidRDefault="00885D8B" w:rsidP="00885D8B">
      <w:pPr>
        <w:pStyle w:val="Code"/>
      </w:pPr>
      <w:r>
        <w:t xml:space="preserve">        </w:t>
      </w:r>
    </w:p>
    <w:p w14:paraId="3649E8C5" w14:textId="77777777" w:rsidR="00885D8B" w:rsidRDefault="00885D8B" w:rsidP="00885D8B">
      <w:pPr>
        <w:pStyle w:val="Code"/>
      </w:pPr>
    </w:p>
    <w:p w14:paraId="4C73A41C" w14:textId="20439965" w:rsidR="00885D8B" w:rsidRDefault="00885D8B" w:rsidP="00885D8B">
      <w:pPr>
        <w:pStyle w:val="Code"/>
      </w:pPr>
      <w:r>
        <w:t xml:space="preserve">        </w:t>
      </w:r>
    </w:p>
    <w:p w14:paraId="0B6B9826" w14:textId="77777777" w:rsidR="00885D8B" w:rsidRDefault="00885D8B" w:rsidP="00885D8B">
      <w:pPr>
        <w:pStyle w:val="Code"/>
      </w:pPr>
      <w:r>
        <w:t xml:space="preserve">        var twitterLabel = new Label</w:t>
      </w:r>
    </w:p>
    <w:p w14:paraId="39B89257" w14:textId="77777777" w:rsidR="00885D8B" w:rsidRDefault="00885D8B" w:rsidP="00885D8B">
      <w:pPr>
        <w:pStyle w:val="Code"/>
      </w:pPr>
      <w:r>
        <w:t xml:space="preserve">                           {</w:t>
      </w:r>
    </w:p>
    <w:p w14:paraId="78D2F7B5" w14:textId="77777777" w:rsidR="00885D8B" w:rsidRDefault="00885D8B" w:rsidP="00885D8B">
      <w:pPr>
        <w:pStyle w:val="Code"/>
      </w:pPr>
      <w:r>
        <w:t xml:space="preserve">                               HorizontalOptions = LayoutOptions.FillAndExpand,</w:t>
      </w:r>
    </w:p>
    <w:p w14:paraId="5075CE5E" w14:textId="77777777" w:rsidR="00885D8B" w:rsidRDefault="00885D8B" w:rsidP="00885D8B">
      <w:pPr>
        <w:pStyle w:val="Code"/>
      </w:pPr>
      <w:r>
        <w:t xml:space="preserve">                               Font = Fonts.Twitter</w:t>
      </w:r>
    </w:p>
    <w:p w14:paraId="527AD07A" w14:textId="77777777" w:rsidR="00885D8B" w:rsidRDefault="00885D8B" w:rsidP="00885D8B">
      <w:pPr>
        <w:pStyle w:val="Code"/>
      </w:pPr>
      <w:r>
        <w:t xml:space="preserve">                           };</w:t>
      </w:r>
    </w:p>
    <w:p w14:paraId="4C9CBA7A" w14:textId="77777777" w:rsidR="00885D8B" w:rsidRDefault="00885D8B" w:rsidP="00885D8B">
      <w:pPr>
        <w:pStyle w:val="Code"/>
      </w:pPr>
      <w:r>
        <w:t xml:space="preserve">        twitterLabel.SetBinding(Label.TextProperty, "Twitter");</w:t>
      </w:r>
    </w:p>
    <w:p w14:paraId="36839DEE" w14:textId="77777777" w:rsidR="00885D8B" w:rsidRDefault="00885D8B" w:rsidP="00885D8B">
      <w:pPr>
        <w:pStyle w:val="Code"/>
      </w:pPr>
    </w:p>
    <w:p w14:paraId="724E84E8" w14:textId="77777777" w:rsidR="00885D8B" w:rsidRDefault="00885D8B" w:rsidP="00885D8B">
      <w:pPr>
        <w:pStyle w:val="Code"/>
      </w:pPr>
      <w:r>
        <w:t xml:space="preserve">        var nameLayout = new StackLayout()</w:t>
      </w:r>
    </w:p>
    <w:p w14:paraId="494DA321" w14:textId="77777777" w:rsidR="00885D8B" w:rsidRDefault="00885D8B" w:rsidP="00885D8B">
      <w:pPr>
        <w:pStyle w:val="Code"/>
      </w:pPr>
      <w:r>
        <w:t xml:space="preserve">                         {</w:t>
      </w:r>
    </w:p>
    <w:p w14:paraId="427803BA" w14:textId="77777777" w:rsidR="00885D8B" w:rsidRDefault="00885D8B" w:rsidP="00885D8B">
      <w:pPr>
        <w:pStyle w:val="Code"/>
      </w:pPr>
      <w:r>
        <w:t xml:space="preserve">                             HorizontalOptions = LayoutOptions.StartAndExpand,</w:t>
      </w:r>
    </w:p>
    <w:p w14:paraId="1133CF24" w14:textId="77777777" w:rsidR="00885D8B" w:rsidRDefault="00885D8B" w:rsidP="00885D8B">
      <w:pPr>
        <w:pStyle w:val="Code"/>
      </w:pPr>
      <w:r>
        <w:t xml:space="preserve">                             Orientation = StackOrientation.Vertical,</w:t>
      </w:r>
    </w:p>
    <w:p w14:paraId="0B9E4005" w14:textId="77777777" w:rsidR="00885D8B" w:rsidRDefault="00885D8B" w:rsidP="00885D8B">
      <w:pPr>
        <w:pStyle w:val="Code"/>
      </w:pPr>
      <w:r>
        <w:t xml:space="preserve">                             Children = { nameLabel, twitterLabel }</w:t>
      </w:r>
    </w:p>
    <w:p w14:paraId="510AAC2C" w14:textId="77777777" w:rsidR="00885D8B" w:rsidRDefault="00885D8B" w:rsidP="00885D8B">
      <w:pPr>
        <w:pStyle w:val="Code"/>
      </w:pPr>
      <w:r>
        <w:t xml:space="preserve">                         };</w:t>
      </w:r>
    </w:p>
    <w:p w14:paraId="217C0235" w14:textId="77777777" w:rsidR="00885D8B" w:rsidRDefault="00885D8B" w:rsidP="00885D8B">
      <w:pPr>
        <w:pStyle w:val="Code"/>
      </w:pPr>
      <w:r>
        <w:t xml:space="preserve">        return nameLayout;</w:t>
      </w:r>
    </w:p>
    <w:p w14:paraId="2D6D6626" w14:textId="77777777" w:rsidR="00885D8B" w:rsidRDefault="00885D8B" w:rsidP="00885D8B">
      <w:pPr>
        <w:pStyle w:val="Code"/>
      </w:pPr>
      <w:r>
        <w:t xml:space="preserve">    }</w:t>
      </w:r>
    </w:p>
    <w:p w14:paraId="2441B105" w14:textId="58F490CD" w:rsidR="006E33B8" w:rsidRDefault="00885D8B" w:rsidP="00885D8B">
      <w:pPr>
        <w:pStyle w:val="Code"/>
      </w:pPr>
      <w:r>
        <w:t>}</w:t>
      </w:r>
    </w:p>
    <w:p w14:paraId="4601F8AF" w14:textId="0436D93A" w:rsidR="008908DC" w:rsidRDefault="000312A8" w:rsidP="00AF079C">
      <w:pPr>
        <w:pStyle w:val="Normal-indent"/>
      </w:pPr>
      <w:r>
        <w:t>The code has a lot hap</w:t>
      </w:r>
      <w:r w:rsidR="008A1D14">
        <w:t>pening</w:t>
      </w:r>
      <w:r w:rsidR="008908DC">
        <w:t>:</w:t>
      </w:r>
    </w:p>
    <w:p w14:paraId="3B1FF806" w14:textId="57B94959" w:rsidR="008908DC" w:rsidRDefault="008908DC" w:rsidP="008908DC">
      <w:pPr>
        <w:pStyle w:val="BulletList"/>
      </w:pPr>
      <w:r>
        <w:t xml:space="preserve">It adds an </w:t>
      </w:r>
      <w:r w:rsidRPr="0019754E">
        <w:rPr>
          <w:rStyle w:val="CodeInline"/>
        </w:rPr>
        <w:t>Image</w:t>
      </w:r>
      <w:r w:rsidR="0019754E" w:rsidRPr="0019754E">
        <w:t xml:space="preserve"> </w:t>
      </w:r>
      <w:r w:rsidR="0019754E">
        <w:t xml:space="preserve">and binds </w:t>
      </w:r>
      <w:r w:rsidR="00D0471C">
        <w:t xml:space="preserve">it to the </w:t>
      </w:r>
      <w:proofErr w:type="spellStart"/>
      <w:r w:rsidR="00D0471C" w:rsidRPr="00D0471C">
        <w:rPr>
          <w:rStyle w:val="CodeInline"/>
        </w:rPr>
        <w:t>ImageUri</w:t>
      </w:r>
      <w:proofErr w:type="spellEnd"/>
      <w:r w:rsidR="00D0471C">
        <w:t xml:space="preserve"> property of the </w:t>
      </w:r>
      <w:r w:rsidR="00D0471C" w:rsidRPr="00D0471C">
        <w:rPr>
          <w:rStyle w:val="CodeInline"/>
        </w:rPr>
        <w:t>Employee</w:t>
      </w:r>
      <w:r w:rsidR="00D0471C">
        <w:t xml:space="preserve"> object.</w:t>
      </w:r>
      <w:r w:rsidR="008A1D14">
        <w:t xml:space="preserve"> </w:t>
      </w:r>
      <w:commentRangeStart w:id="14"/>
      <w:commentRangeStart w:id="15"/>
      <w:r w:rsidR="008A1D14">
        <w:t>Data binding will be covered in more detail in a later section.</w:t>
      </w:r>
      <w:commentRangeEnd w:id="14"/>
      <w:r w:rsidR="001B514D">
        <w:rPr>
          <w:rStyle w:val="CommentReference"/>
        </w:rPr>
        <w:commentReference w:id="14"/>
      </w:r>
      <w:commentRangeEnd w:id="15"/>
      <w:r w:rsidR="00256D92">
        <w:rPr>
          <w:rStyle w:val="CommentReference"/>
        </w:rPr>
        <w:commentReference w:id="15"/>
      </w:r>
    </w:p>
    <w:p w14:paraId="547AC224" w14:textId="23BD901D" w:rsidR="008908DC" w:rsidRDefault="008908DC" w:rsidP="008908DC">
      <w:pPr>
        <w:pStyle w:val="BulletList"/>
      </w:pPr>
      <w:r>
        <w:t xml:space="preserve">It creates a </w:t>
      </w:r>
      <w:proofErr w:type="spellStart"/>
      <w:r w:rsidRPr="0019754E">
        <w:rPr>
          <w:rStyle w:val="CodeInline"/>
        </w:rPr>
        <w:t>StackLayout</w:t>
      </w:r>
      <w:proofErr w:type="spellEnd"/>
      <w:r w:rsidR="00324D7A">
        <w:t xml:space="preserve"> with a vertical orientation</w:t>
      </w:r>
      <w:r>
        <w:t xml:space="preserve"> to hold the two </w:t>
      </w:r>
      <w:r w:rsidRPr="00845E11">
        <w:rPr>
          <w:rStyle w:val="CodeInline"/>
        </w:rPr>
        <w:t>Labels</w:t>
      </w:r>
      <w:r>
        <w:t>.</w:t>
      </w:r>
      <w:r w:rsidR="00D0471C">
        <w:t xml:space="preserve"> The </w:t>
      </w:r>
      <w:r w:rsidR="00D0471C" w:rsidRPr="00845E11">
        <w:rPr>
          <w:rStyle w:val="CodeInline"/>
        </w:rPr>
        <w:t>Labels</w:t>
      </w:r>
      <w:r w:rsidR="00D0471C">
        <w:t xml:space="preserve"> are bound to the </w:t>
      </w:r>
      <w:proofErr w:type="spellStart"/>
      <w:r w:rsidR="00D0471C" w:rsidRPr="00D0471C">
        <w:rPr>
          <w:rStyle w:val="CodeInline"/>
        </w:rPr>
        <w:t>DisplayName</w:t>
      </w:r>
      <w:proofErr w:type="spellEnd"/>
      <w:r w:rsidR="00D0471C">
        <w:t xml:space="preserve"> property and the </w:t>
      </w:r>
      <w:r w:rsidR="00D0471C" w:rsidRPr="00D0471C">
        <w:rPr>
          <w:rStyle w:val="CodeInline"/>
        </w:rPr>
        <w:t>Twitter</w:t>
      </w:r>
      <w:r w:rsidR="00D0471C">
        <w:t xml:space="preserve"> property of the </w:t>
      </w:r>
      <w:r w:rsidR="00D0471C" w:rsidRPr="00D0471C">
        <w:rPr>
          <w:rStyle w:val="CodeInline"/>
        </w:rPr>
        <w:t>Employee</w:t>
      </w:r>
      <w:r w:rsidR="00D0471C">
        <w:t xml:space="preserve"> object.</w:t>
      </w:r>
    </w:p>
    <w:p w14:paraId="582E11BA" w14:textId="234B3877" w:rsidR="008908DC" w:rsidRDefault="00324D7A" w:rsidP="008908DC">
      <w:pPr>
        <w:pStyle w:val="BulletList"/>
      </w:pPr>
      <w:r>
        <w:t xml:space="preserve">It creates another </w:t>
      </w:r>
      <w:proofErr w:type="spellStart"/>
      <w:r w:rsidRPr="00D0471C">
        <w:rPr>
          <w:rStyle w:val="CodeInline"/>
        </w:rPr>
        <w:t>StackLayout</w:t>
      </w:r>
      <w:proofErr w:type="spellEnd"/>
      <w:r>
        <w:t xml:space="preserve"> </w:t>
      </w:r>
      <w:r w:rsidR="008A1D14">
        <w:t xml:space="preserve">that will host the </w:t>
      </w:r>
      <w:r w:rsidR="008A1D14" w:rsidRPr="008A1D14">
        <w:rPr>
          <w:rStyle w:val="CodeInline"/>
        </w:rPr>
        <w:t>Image</w:t>
      </w:r>
      <w:r w:rsidR="008A1D14">
        <w:t xml:space="preserve"> and the </w:t>
      </w:r>
      <w:proofErr w:type="spellStart"/>
      <w:r w:rsidR="008A1D14" w:rsidRPr="008A1D14">
        <w:rPr>
          <w:rStyle w:val="CodeInline"/>
        </w:rPr>
        <w:t>StackLayout</w:t>
      </w:r>
      <w:proofErr w:type="spellEnd"/>
      <w:r w:rsidR="008A1D14">
        <w:t xml:space="preserve"> from the previous two steps. It will arrange its children using </w:t>
      </w:r>
      <w:r>
        <w:t>a horizontal orientatio</w:t>
      </w:r>
      <w:r w:rsidR="008A1D14">
        <w:t>n</w:t>
      </w:r>
      <w:r w:rsidR="00845E11">
        <w:t>.</w:t>
      </w:r>
    </w:p>
    <w:p w14:paraId="5A28AF02" w14:textId="59F94D81" w:rsidR="000312A8" w:rsidRDefault="00C74472" w:rsidP="00AF079C">
      <w:pPr>
        <w:pStyle w:val="Normal-indent"/>
      </w:pPr>
      <w:r>
        <w:t xml:space="preserve">Once the custom cell has been created it can be used with a </w:t>
      </w:r>
      <w:proofErr w:type="spellStart"/>
      <w:r w:rsidRPr="00C74472">
        <w:rPr>
          <w:rStyle w:val="CodeInline"/>
        </w:rPr>
        <w:t>ListView</w:t>
      </w:r>
      <w:proofErr w:type="spellEnd"/>
      <w:r>
        <w:t xml:space="preserve"> control by wrapping in a </w:t>
      </w:r>
      <w:proofErr w:type="spellStart"/>
      <w:r w:rsidRPr="00C74472">
        <w:rPr>
          <w:rStyle w:val="CodeInline"/>
        </w:rPr>
        <w:t>DataTemplate</w:t>
      </w:r>
      <w:proofErr w:type="spellEnd"/>
      <w:r w:rsidR="00C06BCD">
        <w:t xml:space="preserve">: </w:t>
      </w:r>
    </w:p>
    <w:p w14:paraId="449256F5" w14:textId="67102F3C" w:rsidR="00A520B3" w:rsidRDefault="00C77A0A" w:rsidP="000312A8">
      <w:pPr>
        <w:pStyle w:val="Code"/>
      </w:pPr>
      <w:r>
        <w:t>List&lt;Employee&gt; m</w:t>
      </w:r>
      <w:r w:rsidR="00A520B3">
        <w:t>yListOfEmployeeObjects = GetAListOfAllEmployees();</w:t>
      </w:r>
    </w:p>
    <w:p w14:paraId="7AD969D1" w14:textId="4F9ECC5A" w:rsidR="000312A8" w:rsidRDefault="000312A8" w:rsidP="000312A8">
      <w:pPr>
        <w:pStyle w:val="Code"/>
      </w:pPr>
      <w:r>
        <w:t xml:space="preserve">var listView = new ListView </w:t>
      </w:r>
    </w:p>
    <w:p w14:paraId="3C13688D" w14:textId="5289CEE1" w:rsidR="000312A8" w:rsidRDefault="000312A8" w:rsidP="000312A8">
      <w:pPr>
        <w:pStyle w:val="Code"/>
      </w:pPr>
      <w:r>
        <w:t>{</w:t>
      </w:r>
    </w:p>
    <w:p w14:paraId="21555085" w14:textId="60FEB337" w:rsidR="000312A8" w:rsidRDefault="000312A8" w:rsidP="000312A8">
      <w:pPr>
        <w:pStyle w:val="Code"/>
      </w:pPr>
      <w:r>
        <w:t xml:space="preserve">    RowHeight = 40</w:t>
      </w:r>
    </w:p>
    <w:p w14:paraId="1A127E73" w14:textId="4C1F2262" w:rsidR="000312A8" w:rsidRDefault="000312A8" w:rsidP="000312A8">
      <w:pPr>
        <w:pStyle w:val="Code"/>
      </w:pPr>
      <w:r>
        <w:t>}</w:t>
      </w:r>
      <w:r w:rsidR="00C06BCD">
        <w:t>;</w:t>
      </w:r>
    </w:p>
    <w:p w14:paraId="262E27F6" w14:textId="53BFE02F" w:rsidR="000312A8" w:rsidRDefault="000312A8" w:rsidP="000312A8">
      <w:pPr>
        <w:pStyle w:val="Code"/>
      </w:pPr>
      <w:r>
        <w:t>listView.ItemSource = myListOfEmployeeObjects;</w:t>
      </w:r>
    </w:p>
    <w:p w14:paraId="31196515" w14:textId="7591F10D" w:rsidR="000312A8" w:rsidRDefault="000312A8" w:rsidP="000312A8">
      <w:pPr>
        <w:pStyle w:val="Code"/>
      </w:pPr>
      <w:r>
        <w:t>listView.ItemTemplate = new DataTemplate(typeof(EmployeeCell));</w:t>
      </w:r>
    </w:p>
    <w:p w14:paraId="79A25FC3" w14:textId="34AF44D0" w:rsidR="006E33B8" w:rsidRDefault="000312A8" w:rsidP="00AF079C">
      <w:pPr>
        <w:pStyle w:val="Normal-indent"/>
      </w:pPr>
      <w:r>
        <w:t xml:space="preserve">This code will provide a </w:t>
      </w:r>
      <w:r w:rsidRPr="000312A8">
        <w:rPr>
          <w:rStyle w:val="CodeInline"/>
        </w:rPr>
        <w:t>List&lt;Employee&gt;</w:t>
      </w:r>
      <w:r>
        <w:t xml:space="preserve"> objects to the </w:t>
      </w:r>
      <w:proofErr w:type="spellStart"/>
      <w:r w:rsidRPr="000312A8">
        <w:rPr>
          <w:rStyle w:val="CodeInline"/>
        </w:rPr>
        <w:t>ListView</w:t>
      </w:r>
      <w:proofErr w:type="spellEnd"/>
      <w:r w:rsidR="00EB67AE">
        <w:t xml:space="preserve">. Each cell will be rendered using the </w:t>
      </w:r>
      <w:proofErr w:type="spellStart"/>
      <w:r w:rsidR="00EB67AE" w:rsidRPr="00EB67AE">
        <w:rPr>
          <w:rStyle w:val="CodeInline"/>
        </w:rPr>
        <w:t>EmployeeCell</w:t>
      </w:r>
      <w:proofErr w:type="spellEnd"/>
      <w:r w:rsidR="00EB67AE">
        <w:t xml:space="preserve"> class. The </w:t>
      </w:r>
      <w:proofErr w:type="spellStart"/>
      <w:r w:rsidR="00EB67AE" w:rsidRPr="00EB67AE">
        <w:rPr>
          <w:rStyle w:val="CodeInline"/>
        </w:rPr>
        <w:t>ListView</w:t>
      </w:r>
      <w:proofErr w:type="spellEnd"/>
      <w:r w:rsidR="00EB67AE">
        <w:t xml:space="preserve"> will pass the </w:t>
      </w:r>
      <w:r w:rsidR="00EB67AE" w:rsidRPr="00EB67AE">
        <w:rPr>
          <w:rStyle w:val="CodeInline"/>
        </w:rPr>
        <w:t>Employee</w:t>
      </w:r>
      <w:r w:rsidR="00EB67AE">
        <w:t xml:space="preserve"> object to the </w:t>
      </w:r>
      <w:proofErr w:type="spellStart"/>
      <w:r w:rsidR="00EB67AE" w:rsidRPr="00EB67AE">
        <w:rPr>
          <w:rStyle w:val="CodeInline"/>
        </w:rPr>
        <w:t>EmployeeCell</w:t>
      </w:r>
      <w:proofErr w:type="spellEnd"/>
      <w:r w:rsidR="00EB67AE">
        <w:t xml:space="preserve"> as its </w:t>
      </w:r>
      <w:proofErr w:type="spellStart"/>
      <w:r w:rsidR="00EB67AE" w:rsidRPr="00EB67AE">
        <w:rPr>
          <w:rStyle w:val="CodeInline"/>
        </w:rPr>
        <w:t>BindingContext</w:t>
      </w:r>
      <w:proofErr w:type="spellEnd"/>
      <w:r w:rsidR="00EB67AE">
        <w:t xml:space="preserve">. </w:t>
      </w:r>
    </w:p>
    <w:p w14:paraId="1C114E64" w14:textId="2CDCC1ED" w:rsidR="008A5FF6" w:rsidRDefault="008A5FF6" w:rsidP="000312A8">
      <w:pPr>
        <w:pStyle w:val="Heading3"/>
        <w:ind w:left="0"/>
      </w:pPr>
      <w:r>
        <w:t>Data</w:t>
      </w:r>
      <w:r w:rsidR="002176B0">
        <w:t xml:space="preserve"> </w:t>
      </w:r>
      <w:r>
        <w:t>Binding</w:t>
      </w:r>
    </w:p>
    <w:p w14:paraId="3A29DB56" w14:textId="77777777" w:rsidR="0069474E" w:rsidRDefault="002176B0" w:rsidP="00DB68CD">
      <w:pPr>
        <w:pStyle w:val="Normal-indent"/>
      </w:pPr>
      <w:r>
        <w:t xml:space="preserve">Data binding </w:t>
      </w:r>
      <w:r w:rsidR="00063BE7">
        <w:t>is used to simplify</w:t>
      </w:r>
      <w:r>
        <w:t xml:space="preserve"> how a </w:t>
      </w:r>
      <w:proofErr w:type="spellStart"/>
      <w:r w:rsidR="00807188">
        <w:t>Xamarin.Forms</w:t>
      </w:r>
      <w:proofErr w:type="spellEnd"/>
      <w:r>
        <w:t xml:space="preserve"> application can display and interact with </w:t>
      </w:r>
      <w:r w:rsidR="00E825E1">
        <w:t>its</w:t>
      </w:r>
      <w:r>
        <w:t xml:space="preserve"> data. It establishes a</w:t>
      </w:r>
      <w:r w:rsidR="00063BE7">
        <w:t xml:space="preserve"> </w:t>
      </w:r>
      <w:r>
        <w:t xml:space="preserve">connection between the user interface and </w:t>
      </w:r>
      <w:r w:rsidR="00063BE7">
        <w:t>the underlying application</w:t>
      </w:r>
      <w:r w:rsidR="00E825E1">
        <w:t xml:space="preserve">. </w:t>
      </w:r>
      <w:r w:rsidR="00FE28A1">
        <w:t>W</w:t>
      </w:r>
      <w:r w:rsidR="00E825E1">
        <w:t>hen the user edits the</w:t>
      </w:r>
      <w:r w:rsidR="00063BE7">
        <w:t xml:space="preserve"> value in a text box, </w:t>
      </w:r>
      <w:r w:rsidR="00157AB2">
        <w:t xml:space="preserve">the </w:t>
      </w:r>
      <w:r w:rsidR="00063BE7">
        <w:t xml:space="preserve">data </w:t>
      </w:r>
      <w:r w:rsidR="00063BE7">
        <w:lastRenderedPageBreak/>
        <w:t>binding can update a property on an underlying object</w:t>
      </w:r>
      <w:r w:rsidR="00DB68CD">
        <w:t xml:space="preserve">. </w:t>
      </w:r>
      <w:r w:rsidR="00FF2C71">
        <w:t xml:space="preserve">The </w:t>
      </w:r>
      <w:proofErr w:type="spellStart"/>
      <w:r w:rsidR="00FF2C71" w:rsidRPr="00FF2C71">
        <w:rPr>
          <w:rStyle w:val="CodeInline"/>
        </w:rPr>
        <w:t>BindableObject</w:t>
      </w:r>
      <w:proofErr w:type="spellEnd"/>
      <w:r w:rsidR="00FF2C71">
        <w:t xml:space="preserve"> class </w:t>
      </w:r>
      <w:r w:rsidR="0069474E">
        <w:t>contains much of the infrastructure to support</w:t>
      </w:r>
      <w:r w:rsidR="00FF2C71">
        <w:t xml:space="preserve"> data binding</w:t>
      </w:r>
      <w:r w:rsidR="00E825E1">
        <w:t xml:space="preserve">. </w:t>
      </w:r>
    </w:p>
    <w:p w14:paraId="4278932B" w14:textId="0E374B2E" w:rsidR="0069474E" w:rsidRDefault="0069474E" w:rsidP="0069474E">
      <w:pPr>
        <w:pStyle w:val="Normal-indent"/>
      </w:pPr>
      <w:r>
        <w:t xml:space="preserve">Data binding defines the relationship between two objects. The </w:t>
      </w:r>
      <w:r w:rsidRPr="0069474E">
        <w:rPr>
          <w:rStyle w:val="SubtleEmphasis"/>
        </w:rPr>
        <w:t>source</w:t>
      </w:r>
      <w:r w:rsidR="00B5707D">
        <w:t xml:space="preserve"> object </w:t>
      </w:r>
      <w:r w:rsidR="00664C74">
        <w:t>will provide data</w:t>
      </w:r>
      <w:r>
        <w:t xml:space="preserve">. The </w:t>
      </w:r>
      <w:r w:rsidRPr="0069474E">
        <w:rPr>
          <w:rStyle w:val="SubtleEmphasis"/>
        </w:rPr>
        <w:t>target</w:t>
      </w:r>
      <w:r>
        <w:t xml:space="preserve"> object is </w:t>
      </w:r>
      <w:r w:rsidR="00B5707D">
        <w:t>another</w:t>
      </w:r>
      <w:r>
        <w:t xml:space="preserve"> object that will </w:t>
      </w:r>
      <w:commentRangeStart w:id="16"/>
      <w:r>
        <w:t>consume/display/interact/manipulate</w:t>
      </w:r>
      <w:commentRangeEnd w:id="16"/>
      <w:r>
        <w:rPr>
          <w:rStyle w:val="CommentReference"/>
        </w:rPr>
        <w:commentReference w:id="16"/>
      </w:r>
      <w:r>
        <w:t xml:space="preserve"> the data from th</w:t>
      </w:r>
      <w:r w:rsidR="00B5707D">
        <w:t xml:space="preserve">e source object. For example, a </w:t>
      </w:r>
      <w:r w:rsidR="00B5707D" w:rsidRPr="00B5707D">
        <w:rPr>
          <w:rStyle w:val="CodeInline"/>
        </w:rPr>
        <w:t>Label</w:t>
      </w:r>
      <w:r w:rsidR="00B5707D">
        <w:t xml:space="preserve"> </w:t>
      </w:r>
      <w:r>
        <w:t xml:space="preserve">may display the name from an </w:t>
      </w:r>
      <w:r w:rsidRPr="00B5707D">
        <w:rPr>
          <w:rStyle w:val="CodeInline"/>
        </w:rPr>
        <w:t>Employee</w:t>
      </w:r>
      <w:r>
        <w:t xml:space="preserve"> class. In this case, the Employee object is the source</w:t>
      </w:r>
      <w:r w:rsidR="00B5707D">
        <w:t>, while the Label is the target.</w:t>
      </w:r>
    </w:p>
    <w:p w14:paraId="3AC09742" w14:textId="26B2BB61" w:rsidR="00E825E1" w:rsidRDefault="007D22BF" w:rsidP="00DB68CD">
      <w:pPr>
        <w:pStyle w:val="Normal-indent"/>
      </w:pPr>
      <w:r>
        <w:t xml:space="preserve">Setting up data binding on a </w:t>
      </w:r>
      <w:proofErr w:type="spellStart"/>
      <w:r w:rsidR="00807188">
        <w:t>Xamarin.Forms</w:t>
      </w:r>
      <w:proofErr w:type="spellEnd"/>
      <w:r>
        <w:t xml:space="preserve"> object (such as a</w:t>
      </w:r>
      <w:r w:rsidR="00FE28A1">
        <w:t xml:space="preserve"> Page or a Control)</w:t>
      </w:r>
      <w:r>
        <w:t xml:space="preserve"> </w:t>
      </w:r>
      <w:r w:rsidR="00EB67AE">
        <w:t>follows these</w:t>
      </w:r>
      <w:r w:rsidR="001A75D1">
        <w:t xml:space="preserve"> two steps</w:t>
      </w:r>
      <w:r w:rsidR="00E825E1">
        <w:t>:</w:t>
      </w:r>
    </w:p>
    <w:p w14:paraId="6AB9F37F" w14:textId="1AC34999" w:rsidR="00E825E1" w:rsidRDefault="00E825E1" w:rsidP="00E825E1">
      <w:pPr>
        <w:pStyle w:val="Normal-indent"/>
        <w:numPr>
          <w:ilvl w:val="0"/>
          <w:numId w:val="7"/>
        </w:numPr>
      </w:pPr>
      <w:r>
        <w:t xml:space="preserve">Set the </w:t>
      </w:r>
      <w:proofErr w:type="spellStart"/>
      <w:r w:rsidRPr="00E825E1">
        <w:rPr>
          <w:rStyle w:val="SubtleEmphasis"/>
        </w:rPr>
        <w:t>BindingContext</w:t>
      </w:r>
      <w:proofErr w:type="spellEnd"/>
      <w:r>
        <w:t xml:space="preserve"> property to </w:t>
      </w:r>
      <w:r w:rsidR="0002259A">
        <w:t xml:space="preserve">the </w:t>
      </w:r>
      <w:r>
        <w:t xml:space="preserve">object that will be bound to. The bound </w:t>
      </w:r>
      <w:r w:rsidR="00DC6308">
        <w:t xml:space="preserve">object may be any .NET object that implements the </w:t>
      </w:r>
      <w:proofErr w:type="spellStart"/>
      <w:r w:rsidR="00DC6308" w:rsidRPr="00DC6308">
        <w:rPr>
          <w:rStyle w:val="CodeInline"/>
        </w:rPr>
        <w:t>INotifyPropertyChanged</w:t>
      </w:r>
      <w:proofErr w:type="spellEnd"/>
      <w:r w:rsidR="00DC6308">
        <w:t xml:space="preserve"> interface (discussed below).</w:t>
      </w:r>
      <w:r w:rsidR="0069474E">
        <w:t xml:space="preserve"> </w:t>
      </w:r>
    </w:p>
    <w:p w14:paraId="14D59680" w14:textId="6E3DD963" w:rsidR="00E825E1" w:rsidRDefault="00E825E1" w:rsidP="00E825E1">
      <w:pPr>
        <w:pStyle w:val="Normal-indent"/>
        <w:numPr>
          <w:ilvl w:val="0"/>
          <w:numId w:val="7"/>
        </w:numPr>
      </w:pPr>
      <w:r>
        <w:t xml:space="preserve">Invoke the </w:t>
      </w:r>
      <w:proofErr w:type="spellStart"/>
      <w:r w:rsidRPr="00E825E1">
        <w:rPr>
          <w:rStyle w:val="SubtleEmphasis"/>
        </w:rPr>
        <w:t>SetBinding</w:t>
      </w:r>
      <w:proofErr w:type="spellEnd"/>
      <w:r>
        <w:t xml:space="preserve"> method on the </w:t>
      </w:r>
      <w:proofErr w:type="spellStart"/>
      <w:r w:rsidR="00807188">
        <w:t>Xamarin.Forms</w:t>
      </w:r>
      <w:proofErr w:type="spellEnd"/>
      <w:r>
        <w:t xml:space="preserve"> object once for each property or method that should be bound.</w:t>
      </w:r>
    </w:p>
    <w:p w14:paraId="48455E31" w14:textId="5D1E9AA9" w:rsidR="00EB67AE" w:rsidRDefault="00E825E1" w:rsidP="00845E11">
      <w:pPr>
        <w:pStyle w:val="Normal-indent"/>
      </w:pPr>
      <w:r>
        <w:t xml:space="preserve">The </w:t>
      </w:r>
      <w:proofErr w:type="spellStart"/>
      <w:r w:rsidRPr="00702589">
        <w:rPr>
          <w:rStyle w:val="CodeInline"/>
        </w:rPr>
        <w:t>SetBinding</w:t>
      </w:r>
      <w:proofErr w:type="spellEnd"/>
      <w:r>
        <w:t xml:space="preserve"> method takes two </w:t>
      </w:r>
      <w:r w:rsidR="007D22BF">
        <w:t>parameters. The first parameter specifies information about the type of binding. The second parameter is used to provide information</w:t>
      </w:r>
      <w:r w:rsidR="001E726C">
        <w:t xml:space="preserve"> about what to bind to or how to bind</w:t>
      </w:r>
      <w:r w:rsidR="00FD2541">
        <w:t>.</w:t>
      </w:r>
      <w:r w:rsidR="00845E11">
        <w:t xml:space="preserve"> The second parameter is, in most cases, just a string holding the name of property on the </w:t>
      </w:r>
      <w:proofErr w:type="spellStart"/>
      <w:r w:rsidR="00845E11" w:rsidRPr="00845E11">
        <w:rPr>
          <w:rStyle w:val="CodeInline"/>
        </w:rPr>
        <w:t>BindingContext</w:t>
      </w:r>
      <w:proofErr w:type="spellEnd"/>
      <w:r w:rsidR="00845E11">
        <w:t xml:space="preserve">. If we wanted to bind to the </w:t>
      </w:r>
      <w:proofErr w:type="spellStart"/>
      <w:r w:rsidR="00845E11" w:rsidRPr="00546425">
        <w:rPr>
          <w:rStyle w:val="CodeInline"/>
        </w:rPr>
        <w:t>BindingContext</w:t>
      </w:r>
      <w:proofErr w:type="spellEnd"/>
      <w:r w:rsidR="00845E11">
        <w:t xml:space="preserve"> directly, then we could use the following syntax:</w:t>
      </w:r>
    </w:p>
    <w:p w14:paraId="7EB47D77" w14:textId="4BB55EA4" w:rsidR="00845E11" w:rsidRDefault="00845E11" w:rsidP="00845E11">
      <w:pPr>
        <w:pStyle w:val="Code"/>
      </w:pPr>
      <w:r>
        <w:t>someLabel.SetBinding(Label.TextProperty, new Binding(</w:t>
      </w:r>
      <w:r w:rsidR="000D5E3A">
        <w:t>"."</w:t>
      </w:r>
      <w:r>
        <w:t>));</w:t>
      </w:r>
    </w:p>
    <w:p w14:paraId="483317BB" w14:textId="3311D54E" w:rsidR="00845E11" w:rsidRDefault="000D5E3A" w:rsidP="00734939">
      <w:pPr>
        <w:pStyle w:val="Normal-indent"/>
      </w:pPr>
      <w:r>
        <w:t xml:space="preserve">The dot syntax tells </w:t>
      </w:r>
      <w:proofErr w:type="spellStart"/>
      <w:r w:rsidR="00807188">
        <w:t>Xamarin.Forms</w:t>
      </w:r>
      <w:proofErr w:type="spellEnd"/>
      <w:r>
        <w:t xml:space="preserve"> to use the </w:t>
      </w:r>
      <w:proofErr w:type="spellStart"/>
      <w:r w:rsidRPr="000D5E3A">
        <w:rPr>
          <w:rStyle w:val="CodeInline"/>
        </w:rPr>
        <w:t>BindingContext</w:t>
      </w:r>
      <w:proofErr w:type="spellEnd"/>
      <w:r>
        <w:t xml:space="preserve"> as the data source instead of a property on the </w:t>
      </w:r>
      <w:proofErr w:type="spellStart"/>
      <w:r w:rsidRPr="000D5E3A">
        <w:rPr>
          <w:rStyle w:val="CodeInline"/>
        </w:rPr>
        <w:t>BindingContext</w:t>
      </w:r>
      <w:proofErr w:type="spellEnd"/>
      <w:r>
        <w:t xml:space="preserve">. This is </w:t>
      </w:r>
      <w:r w:rsidR="00546425">
        <w:t xml:space="preserve">handy when the </w:t>
      </w:r>
      <w:proofErr w:type="spellStart"/>
      <w:r w:rsidR="00546425" w:rsidRPr="000D5E3A">
        <w:rPr>
          <w:rStyle w:val="CodeInline"/>
        </w:rPr>
        <w:t>BindingContext</w:t>
      </w:r>
      <w:proofErr w:type="spellEnd"/>
      <w:r w:rsidR="00546425">
        <w:t xml:space="preserve"> is a more simple type, such as a string or a</w:t>
      </w:r>
      <w:r>
        <w:t>n</w:t>
      </w:r>
      <w:r w:rsidR="00546425">
        <w:t xml:space="preserve"> integer.</w:t>
      </w:r>
    </w:p>
    <w:p w14:paraId="30438BF3" w14:textId="44761DA2" w:rsidR="00AF5F32" w:rsidRDefault="00734939" w:rsidP="00734939">
      <w:pPr>
        <w:pStyle w:val="Normal-indent"/>
      </w:pPr>
      <w:r>
        <w:t>To help understanding how to set</w:t>
      </w:r>
      <w:r w:rsidR="00E76DDC">
        <w:t xml:space="preserve"> </w:t>
      </w:r>
      <w:r>
        <w:t xml:space="preserve">up data binding in a </w:t>
      </w:r>
      <w:proofErr w:type="spellStart"/>
      <w:r w:rsidR="00807188">
        <w:t>Xamarin.Forms</w:t>
      </w:r>
      <w:proofErr w:type="spellEnd"/>
      <w:r>
        <w:t xml:space="preserve"> page, consider the following </w:t>
      </w:r>
      <w:r w:rsidR="00C3609C">
        <w:t>the following screen</w:t>
      </w:r>
      <w:r w:rsidR="00FE28A1">
        <w:t>shot</w:t>
      </w:r>
      <w:r w:rsidR="00C3609C">
        <w:t>:</w:t>
      </w:r>
    </w:p>
    <w:p w14:paraId="56AD1683" w14:textId="29E86EE1" w:rsidR="00C3609C" w:rsidRDefault="00034558" w:rsidP="00EA134C">
      <w:pPr>
        <w:pStyle w:val="Normal-indent"/>
      </w:pPr>
      <w:r>
        <w:rPr>
          <w:noProof/>
          <w:sz w:val="16"/>
          <w:szCs w:val="16"/>
          <w:lang w:eastAsia="en-US"/>
        </w:rPr>
        <w:lastRenderedPageBreak/>
        <w:drawing>
          <wp:inline distT="0" distB="0" distL="0" distR="0" wp14:anchorId="54F2840E" wp14:editId="766D559F">
            <wp:extent cx="1624693" cy="3273125"/>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5-08 14.47.01.png"/>
                    <pic:cNvPicPr/>
                  </pic:nvPicPr>
                  <pic:blipFill>
                    <a:blip r:embed="rId29">
                      <a:extLst>
                        <a:ext uri="{28A0092B-C50C-407E-A947-70E740481C1C}">
                          <a14:useLocalDpi xmlns:a14="http://schemas.microsoft.com/office/drawing/2010/main" val="0"/>
                        </a:ext>
                      </a:extLst>
                    </a:blip>
                    <a:stretch>
                      <a:fillRect/>
                    </a:stretch>
                  </pic:blipFill>
                  <pic:spPr>
                    <a:xfrm>
                      <a:off x="0" y="0"/>
                      <a:ext cx="1625207" cy="3274160"/>
                    </a:xfrm>
                    <a:prstGeom prst="rect">
                      <a:avLst/>
                    </a:prstGeom>
                  </pic:spPr>
                </pic:pic>
              </a:graphicData>
            </a:graphic>
          </wp:inline>
        </w:drawing>
      </w:r>
    </w:p>
    <w:p w14:paraId="62B25467" w14:textId="292DB214" w:rsidR="00734939" w:rsidRDefault="00734939" w:rsidP="00EA134C">
      <w:pPr>
        <w:pStyle w:val="Normal-indent"/>
      </w:pPr>
      <w:r>
        <w:t xml:space="preserve">This </w:t>
      </w:r>
      <w:r w:rsidR="00FE28A1">
        <w:t>P</w:t>
      </w:r>
      <w:r>
        <w:t>age consists of the following controls:</w:t>
      </w:r>
    </w:p>
    <w:p w14:paraId="6E5CD379" w14:textId="35163D93" w:rsidR="00734939" w:rsidRDefault="00063BE7" w:rsidP="00734939">
      <w:pPr>
        <w:pStyle w:val="BulletList"/>
      </w:pPr>
      <w:proofErr w:type="spellStart"/>
      <w:r w:rsidRPr="001E726C">
        <w:rPr>
          <w:rStyle w:val="CodeInline"/>
        </w:rPr>
        <w:t>Xamarin.</w:t>
      </w:r>
      <w:r w:rsidR="004B17E3">
        <w:rPr>
          <w:rStyle w:val="CodeInline"/>
        </w:rPr>
        <w:t>Forms</w:t>
      </w:r>
      <w:r w:rsidRPr="001E726C">
        <w:rPr>
          <w:rStyle w:val="CodeInline"/>
        </w:rPr>
        <w:t>.</w:t>
      </w:r>
      <w:r w:rsidR="00734939" w:rsidRPr="001E726C">
        <w:rPr>
          <w:rStyle w:val="CodeInline"/>
        </w:rPr>
        <w:t>Image</w:t>
      </w:r>
      <w:proofErr w:type="spellEnd"/>
      <w:r w:rsidR="001444C4">
        <w:t xml:space="preserve"> </w:t>
      </w:r>
    </w:p>
    <w:p w14:paraId="5F98DE6F" w14:textId="31450DEA" w:rsidR="00734939" w:rsidRDefault="00063BE7" w:rsidP="00734939">
      <w:pPr>
        <w:pStyle w:val="BulletList"/>
      </w:pPr>
      <w:proofErr w:type="spellStart"/>
      <w:r w:rsidRPr="001E726C">
        <w:rPr>
          <w:rStyle w:val="CodeInline"/>
        </w:rPr>
        <w:t>Xamarin.</w:t>
      </w:r>
      <w:r w:rsidR="004B17E3">
        <w:rPr>
          <w:rStyle w:val="CodeInline"/>
        </w:rPr>
        <w:t>Forms</w:t>
      </w:r>
      <w:r w:rsidRPr="001E726C">
        <w:rPr>
          <w:rStyle w:val="CodeInline"/>
        </w:rPr>
        <w:t>.Label</w:t>
      </w:r>
      <w:proofErr w:type="spellEnd"/>
      <w:r w:rsidR="001444C4">
        <w:t xml:space="preserve"> </w:t>
      </w:r>
    </w:p>
    <w:p w14:paraId="63008CB6" w14:textId="413397DC" w:rsidR="00734939" w:rsidRDefault="00063BE7" w:rsidP="00734939">
      <w:pPr>
        <w:pStyle w:val="BulletList"/>
      </w:pPr>
      <w:proofErr w:type="spellStart"/>
      <w:r w:rsidRPr="001E726C">
        <w:rPr>
          <w:rStyle w:val="CodeInline"/>
        </w:rPr>
        <w:t>Xamarin.</w:t>
      </w:r>
      <w:r w:rsidR="004B17E3">
        <w:rPr>
          <w:rStyle w:val="CodeInline"/>
        </w:rPr>
        <w:t>Forms</w:t>
      </w:r>
      <w:r w:rsidRPr="001E726C">
        <w:rPr>
          <w:rStyle w:val="CodeInline"/>
        </w:rPr>
        <w:t>.</w:t>
      </w:r>
      <w:r w:rsidR="00734939" w:rsidRPr="001E726C">
        <w:rPr>
          <w:rStyle w:val="CodeInline"/>
        </w:rPr>
        <w:t>Entry</w:t>
      </w:r>
      <w:proofErr w:type="spellEnd"/>
      <w:r w:rsidR="001444C4">
        <w:t xml:space="preserve"> </w:t>
      </w:r>
    </w:p>
    <w:p w14:paraId="070B7671" w14:textId="7355A231" w:rsidR="00734939" w:rsidRDefault="00063BE7" w:rsidP="00734939">
      <w:pPr>
        <w:pStyle w:val="BulletList"/>
      </w:pPr>
      <w:proofErr w:type="spellStart"/>
      <w:r w:rsidRPr="001E726C">
        <w:rPr>
          <w:rStyle w:val="CodeInline"/>
        </w:rPr>
        <w:t>Xamarin.</w:t>
      </w:r>
      <w:r w:rsidR="004B17E3">
        <w:rPr>
          <w:rStyle w:val="CodeInline"/>
        </w:rPr>
        <w:t>Forms</w:t>
      </w:r>
      <w:r w:rsidRPr="001E726C">
        <w:rPr>
          <w:rStyle w:val="CodeInline"/>
        </w:rPr>
        <w:t>.Button</w:t>
      </w:r>
      <w:proofErr w:type="spellEnd"/>
    </w:p>
    <w:p w14:paraId="6B80C2F8" w14:textId="373C38BF" w:rsidR="00366DCC" w:rsidRDefault="00FE28A1" w:rsidP="000D5E3A">
      <w:pPr>
        <w:pStyle w:val="Normal-indent"/>
      </w:pPr>
      <w:r>
        <w:t>The Page that makes up this screen would be passed an instance of an Employee object via the constructor</w:t>
      </w:r>
      <w:r w:rsidR="000D5E3A">
        <w:t xml:space="preserve">. The following </w:t>
      </w:r>
      <w:r>
        <w:t>code snippet is an example</w:t>
      </w:r>
      <w:r w:rsidR="000D5E3A">
        <w:t xml:space="preserve"> of what this constructor might look like</w:t>
      </w:r>
      <w:r w:rsidR="00366DCC">
        <w:t>:</w:t>
      </w:r>
    </w:p>
    <w:p w14:paraId="5517CB3B" w14:textId="791FACBC" w:rsidR="000D5E3A" w:rsidRDefault="000D5E3A" w:rsidP="00366DCC">
      <w:pPr>
        <w:pStyle w:val="Code"/>
      </w:pPr>
      <w:r>
        <w:t xml:space="preserve">public EmployeeDetailPage(Employee employeeToDisplay) </w:t>
      </w:r>
    </w:p>
    <w:p w14:paraId="58380B8B" w14:textId="4F328EF3" w:rsidR="000D5E3A" w:rsidRDefault="000D5E3A" w:rsidP="00366DCC">
      <w:pPr>
        <w:pStyle w:val="Code"/>
      </w:pPr>
      <w:r>
        <w:t>{</w:t>
      </w:r>
    </w:p>
    <w:p w14:paraId="7C66DBF8" w14:textId="412A1FC6" w:rsidR="00152948" w:rsidRDefault="000D5E3A" w:rsidP="00366DCC">
      <w:pPr>
        <w:pStyle w:val="Code"/>
      </w:pPr>
      <w:r>
        <w:t xml:space="preserve">    </w:t>
      </w:r>
      <w:r w:rsidR="0050109E">
        <w:t>t</w:t>
      </w:r>
      <w:r>
        <w:t>his.</w:t>
      </w:r>
      <w:r w:rsidR="005E4690">
        <w:t xml:space="preserve">BindingContext </w:t>
      </w:r>
      <w:r>
        <w:t>= employeeToDisplay</w:t>
      </w:r>
      <w:r w:rsidR="009D0E2D">
        <w:t>;</w:t>
      </w:r>
    </w:p>
    <w:p w14:paraId="4D740DDD" w14:textId="77777777" w:rsidR="0050109E" w:rsidRDefault="0050109E" w:rsidP="00366DCC">
      <w:pPr>
        <w:pStyle w:val="Code"/>
      </w:pPr>
    </w:p>
    <w:p w14:paraId="7A0800F0" w14:textId="3EBC0C66" w:rsidR="00366DCC" w:rsidRDefault="000D5E3A" w:rsidP="00366DCC">
      <w:pPr>
        <w:pStyle w:val="Code"/>
      </w:pPr>
      <w:r>
        <w:t xml:space="preserve">    </w:t>
      </w:r>
      <w:r w:rsidR="00366DCC">
        <w:t xml:space="preserve">var </w:t>
      </w:r>
      <w:r w:rsidR="008D1116">
        <w:t>firstName</w:t>
      </w:r>
      <w:r w:rsidR="00366DCC">
        <w:t xml:space="preserve"> = new Entry()</w:t>
      </w:r>
    </w:p>
    <w:p w14:paraId="2018E988" w14:textId="4F3484BD" w:rsidR="00366DCC" w:rsidRDefault="00366DCC" w:rsidP="00366DCC">
      <w:pPr>
        <w:pStyle w:val="Code"/>
      </w:pPr>
      <w:r>
        <w:t xml:space="preserve">    </w:t>
      </w:r>
      <w:r w:rsidR="000D5E3A">
        <w:t xml:space="preserve">    </w:t>
      </w:r>
      <w:r>
        <w:t xml:space="preserve">        {</w:t>
      </w:r>
    </w:p>
    <w:p w14:paraId="76C3C112" w14:textId="2CD51EC7" w:rsidR="00366DCC" w:rsidRDefault="00366DCC" w:rsidP="00366DCC">
      <w:pPr>
        <w:pStyle w:val="Code"/>
      </w:pPr>
      <w:r>
        <w:t xml:space="preserve">        </w:t>
      </w:r>
      <w:r w:rsidR="000D5E3A">
        <w:t xml:space="preserve">    </w:t>
      </w:r>
      <w:r>
        <w:t xml:space="preserve">        HorizontalOptions = LayoutOptions.FillAndExpand</w:t>
      </w:r>
    </w:p>
    <w:p w14:paraId="2B6B8CE2" w14:textId="070A8326" w:rsidR="00366DCC" w:rsidRDefault="00366DCC" w:rsidP="00FD75D3">
      <w:pPr>
        <w:pStyle w:val="Code"/>
      </w:pPr>
      <w:r>
        <w:t xml:space="preserve">            </w:t>
      </w:r>
      <w:r w:rsidR="000D5E3A">
        <w:t xml:space="preserve">    </w:t>
      </w:r>
      <w:r>
        <w:t>};</w:t>
      </w:r>
    </w:p>
    <w:p w14:paraId="09C30EFA" w14:textId="4B5899C2" w:rsidR="00366DCC" w:rsidRDefault="000D5E3A" w:rsidP="00366DCC">
      <w:pPr>
        <w:pStyle w:val="Code"/>
      </w:pPr>
      <w:r>
        <w:t xml:space="preserve">    </w:t>
      </w:r>
      <w:r w:rsidR="008D1116">
        <w:t>firstName</w:t>
      </w:r>
      <w:r w:rsidR="00366DCC">
        <w:t xml:space="preserve">.SetBinding(Entry.TextProperty, </w:t>
      </w:r>
      <w:r w:rsidR="004B17E3">
        <w:t>"</w:t>
      </w:r>
      <w:r w:rsidR="008D1116">
        <w:t>FirstName</w:t>
      </w:r>
      <w:r w:rsidR="004B17E3">
        <w:t>");</w:t>
      </w:r>
    </w:p>
    <w:p w14:paraId="785908A7" w14:textId="77777777" w:rsidR="000D5E3A" w:rsidRDefault="000D5E3A" w:rsidP="00366DCC">
      <w:pPr>
        <w:pStyle w:val="Code"/>
      </w:pPr>
    </w:p>
    <w:p w14:paraId="0AADF132" w14:textId="06C8A807" w:rsidR="000D5E3A" w:rsidRDefault="000D5E3A" w:rsidP="00366DCC">
      <w:pPr>
        <w:pStyle w:val="Code"/>
      </w:pPr>
      <w:r>
        <w:t xml:space="preserve">    // Rest of the code omitted…</w:t>
      </w:r>
    </w:p>
    <w:p w14:paraId="355FA970" w14:textId="31F3FDB6" w:rsidR="000D5E3A" w:rsidRDefault="000D5E3A" w:rsidP="00366DCC">
      <w:pPr>
        <w:pStyle w:val="Code"/>
      </w:pPr>
      <w:r>
        <w:t>}</w:t>
      </w:r>
    </w:p>
    <w:p w14:paraId="316A95A7" w14:textId="16B70828" w:rsidR="0050109E" w:rsidRDefault="0050109E" w:rsidP="00152948">
      <w:pPr>
        <w:pStyle w:val="Normal-indent"/>
      </w:pPr>
      <w:r>
        <w:t xml:space="preserve">The first line of code sets the </w:t>
      </w:r>
      <w:proofErr w:type="spellStart"/>
      <w:r w:rsidR="005E4690" w:rsidRPr="00FD75D3">
        <w:rPr>
          <w:rStyle w:val="CodeInline"/>
        </w:rPr>
        <w:t>Bind</w:t>
      </w:r>
      <w:r w:rsidR="005E4690">
        <w:rPr>
          <w:rStyle w:val="CodeInline"/>
        </w:rPr>
        <w:t>ing</w:t>
      </w:r>
      <w:r w:rsidR="005E4690" w:rsidRPr="00FD75D3">
        <w:rPr>
          <w:rStyle w:val="CodeInline"/>
        </w:rPr>
        <w:t>Context</w:t>
      </w:r>
      <w:proofErr w:type="spellEnd"/>
      <w:r w:rsidR="005E4690">
        <w:t xml:space="preserve"> </w:t>
      </w:r>
      <w:r>
        <w:t>to a .NET object – this tells the underlying data binding API’s what</w:t>
      </w:r>
      <w:r w:rsidR="00FD75D3">
        <w:t xml:space="preserve"> object to bind to. The next lin</w:t>
      </w:r>
      <w:r>
        <w:t xml:space="preserve">e of code instantiates a </w:t>
      </w:r>
      <w:proofErr w:type="spellStart"/>
      <w:r w:rsidRPr="00917740">
        <w:rPr>
          <w:rStyle w:val="CodeInline"/>
        </w:rPr>
        <w:t>Xamarin.QuickUI.Entry</w:t>
      </w:r>
      <w:proofErr w:type="spellEnd"/>
      <w:r>
        <w:t xml:space="preserve"> control</w:t>
      </w:r>
      <w:r w:rsidR="00917740">
        <w:t xml:space="preserve">. The last line defines the binding between the </w:t>
      </w:r>
      <w:proofErr w:type="spellStart"/>
      <w:r w:rsidR="00FD75D3" w:rsidRPr="00917740">
        <w:rPr>
          <w:rStyle w:val="CodeInline"/>
        </w:rPr>
        <w:t>Xamarin.QuickUI.Entry</w:t>
      </w:r>
      <w:proofErr w:type="spellEnd"/>
      <w:r w:rsidR="00917740">
        <w:t xml:space="preserve"> and </w:t>
      </w:r>
      <w:proofErr w:type="spellStart"/>
      <w:r w:rsidR="000D5E3A" w:rsidRPr="000D5E3A">
        <w:rPr>
          <w:rStyle w:val="CodeInline"/>
        </w:rPr>
        <w:t>employeeToDisplay</w:t>
      </w:r>
      <w:proofErr w:type="spellEnd"/>
      <w:r w:rsidR="00FD75D3">
        <w:t xml:space="preserve">; </w:t>
      </w:r>
      <w:r w:rsidR="00917740">
        <w:t xml:space="preserve">the </w:t>
      </w:r>
      <w:proofErr w:type="spellStart"/>
      <w:r w:rsidR="00917740" w:rsidRPr="00917740">
        <w:rPr>
          <w:rStyle w:val="CodeInline"/>
        </w:rPr>
        <w:t>Entry.Text</w:t>
      </w:r>
      <w:proofErr w:type="spellEnd"/>
      <w:r w:rsidR="00917740">
        <w:t xml:space="preserve"> property should be bound to </w:t>
      </w:r>
      <w:r w:rsidR="005E4690">
        <w:t xml:space="preserve">the </w:t>
      </w:r>
      <w:proofErr w:type="spellStart"/>
      <w:r w:rsidR="00917740" w:rsidRPr="00917740">
        <w:rPr>
          <w:rStyle w:val="CodeInline"/>
        </w:rPr>
        <w:t>FirstName</w:t>
      </w:r>
      <w:proofErr w:type="spellEnd"/>
      <w:r w:rsidR="005E4690">
        <w:t xml:space="preserve"> property of the object set to the </w:t>
      </w:r>
      <w:proofErr w:type="spellStart"/>
      <w:r w:rsidR="005E4690" w:rsidRPr="00376D73">
        <w:rPr>
          <w:rStyle w:val="CodeInline"/>
        </w:rPr>
        <w:t>BindingContext</w:t>
      </w:r>
      <w:proofErr w:type="spellEnd"/>
      <w:r w:rsidR="00917740">
        <w:t>.</w:t>
      </w:r>
      <w:r w:rsidR="000D5E3A">
        <w:t xml:space="preserve"> The changes made in the </w:t>
      </w:r>
      <w:r w:rsidR="000D5E3A" w:rsidRPr="000D5E3A">
        <w:rPr>
          <w:rStyle w:val="CodeInline"/>
        </w:rPr>
        <w:t>Entry</w:t>
      </w:r>
      <w:r w:rsidR="000D5E3A">
        <w:t xml:space="preserve"> control will automatically be propagated to the </w:t>
      </w:r>
      <w:proofErr w:type="spellStart"/>
      <w:r w:rsidR="000D5E3A" w:rsidRPr="000D5E3A">
        <w:rPr>
          <w:rStyle w:val="CodeInline"/>
        </w:rPr>
        <w:t>employeeToDisplay</w:t>
      </w:r>
      <w:proofErr w:type="spellEnd"/>
      <w:r w:rsidR="000D5E3A">
        <w:t xml:space="preserve"> object. Likewise, if changes are made to </w:t>
      </w:r>
      <w:proofErr w:type="spellStart"/>
      <w:proofErr w:type="gramStart"/>
      <w:r w:rsidR="000D5E3A" w:rsidRPr="00FE28A1">
        <w:rPr>
          <w:rStyle w:val="CodeInline"/>
        </w:rPr>
        <w:lastRenderedPageBreak/>
        <w:t>employeeToDisplay.FirstName</w:t>
      </w:r>
      <w:proofErr w:type="spellEnd"/>
      <w:proofErr w:type="gramEnd"/>
      <w:r w:rsidR="000D5E3A">
        <w:t xml:space="preserve">, then </w:t>
      </w:r>
      <w:proofErr w:type="spellStart"/>
      <w:r w:rsidR="00807188">
        <w:t>Xamarin.Forms</w:t>
      </w:r>
      <w:proofErr w:type="spellEnd"/>
      <w:r w:rsidR="000D5E3A">
        <w:t xml:space="preserve"> will also update the contents of the Entry control. This is known as </w:t>
      </w:r>
      <w:r w:rsidR="000D5E3A" w:rsidRPr="000D5E3A">
        <w:rPr>
          <w:rStyle w:val="SubtleEmphasis"/>
        </w:rPr>
        <w:t>two-way binding</w:t>
      </w:r>
      <w:r w:rsidR="000D5E3A">
        <w:t>.</w:t>
      </w:r>
    </w:p>
    <w:p w14:paraId="7399F6A3" w14:textId="7A2037F5" w:rsidR="00152948" w:rsidRDefault="00FD75D3" w:rsidP="00152948">
      <w:pPr>
        <w:pStyle w:val="Normal-indent"/>
      </w:pPr>
      <w:r>
        <w:t>In order for two-</w:t>
      </w:r>
      <w:r w:rsidR="009D0E2D">
        <w:t>way binding to work,</w:t>
      </w:r>
      <w:r w:rsidR="00E24803">
        <w:t xml:space="preserve"> the model class </w:t>
      </w:r>
      <w:r w:rsidR="009D0E2D">
        <w:t xml:space="preserve">must implement </w:t>
      </w:r>
      <w:proofErr w:type="spellStart"/>
      <w:r w:rsidRPr="009D0E2D">
        <w:rPr>
          <w:rStyle w:val="CodeInline"/>
        </w:rPr>
        <w:t>INotifyPropertyChanged</w:t>
      </w:r>
      <w:proofErr w:type="spellEnd"/>
      <w:r w:rsidR="000D5E3A">
        <w:t xml:space="preserve"> </w:t>
      </w:r>
      <w:r w:rsidR="00441DBE">
        <w:t>that</w:t>
      </w:r>
      <w:r w:rsidR="000D5E3A">
        <w:t xml:space="preserve"> we will look at next.</w:t>
      </w:r>
    </w:p>
    <w:p w14:paraId="7848F0E8" w14:textId="77777777" w:rsidR="009D0E2D" w:rsidRDefault="009D0E2D" w:rsidP="009D0E2D">
      <w:pPr>
        <w:pStyle w:val="Heading4"/>
      </w:pPr>
      <w:proofErr w:type="spellStart"/>
      <w:r>
        <w:t>INotifyPropertyChanged</w:t>
      </w:r>
      <w:proofErr w:type="spellEnd"/>
    </w:p>
    <w:p w14:paraId="214EF2FD" w14:textId="1678012B" w:rsidR="009D0E2D" w:rsidRDefault="009D0E2D" w:rsidP="009D0E2D">
      <w:pPr>
        <w:pStyle w:val="Normal-indent"/>
      </w:pPr>
      <w:r>
        <w:t xml:space="preserve">The </w:t>
      </w:r>
      <w:proofErr w:type="spellStart"/>
      <w:r w:rsidRPr="00152948">
        <w:rPr>
          <w:rStyle w:val="CodeInline"/>
        </w:rPr>
        <w:t>INotifyPropertyChanged</w:t>
      </w:r>
      <w:proofErr w:type="spellEnd"/>
      <w:r>
        <w:t xml:space="preserve"> interface is used to notify a client of an object that a value has changed. The interface is very simple:</w:t>
      </w:r>
    </w:p>
    <w:p w14:paraId="7D07EE04" w14:textId="77777777" w:rsidR="00B856D0" w:rsidRDefault="00B856D0" w:rsidP="00B856D0">
      <w:pPr>
        <w:pStyle w:val="Code"/>
      </w:pPr>
      <w:r>
        <w:t>public interface INotifyPropertyChanged</w:t>
      </w:r>
    </w:p>
    <w:p w14:paraId="3443053E" w14:textId="77777777" w:rsidR="00B856D0" w:rsidRDefault="00B856D0" w:rsidP="00B856D0">
      <w:pPr>
        <w:pStyle w:val="Code"/>
      </w:pPr>
      <w:r>
        <w:t>{</w:t>
      </w:r>
    </w:p>
    <w:p w14:paraId="0A2CE3AF" w14:textId="77777777" w:rsidR="00B856D0" w:rsidRDefault="00B856D0" w:rsidP="00B856D0">
      <w:pPr>
        <w:pStyle w:val="Code"/>
      </w:pPr>
      <w:r>
        <w:t xml:space="preserve">    event PropertyChangedEventHandler PropertyChanged;</w:t>
      </w:r>
    </w:p>
    <w:p w14:paraId="0D43AE26" w14:textId="772760FA" w:rsidR="009D0E2D" w:rsidRDefault="00B856D0" w:rsidP="00B856D0">
      <w:pPr>
        <w:pStyle w:val="Code"/>
      </w:pPr>
      <w:r>
        <w:t>}</w:t>
      </w:r>
    </w:p>
    <w:p w14:paraId="14D1821A" w14:textId="1AA5F28F" w:rsidR="009D0E2D" w:rsidRDefault="00B856D0" w:rsidP="009D0E2D">
      <w:pPr>
        <w:pStyle w:val="Normal-indent"/>
      </w:pPr>
      <w:r>
        <w:t xml:space="preserve">Objects that implement </w:t>
      </w:r>
      <w:proofErr w:type="spellStart"/>
      <w:r w:rsidR="00DC6308" w:rsidRPr="00DC6308">
        <w:rPr>
          <w:rStyle w:val="CodeInline"/>
        </w:rPr>
        <w:t>INotifyPropertyChanged</w:t>
      </w:r>
      <w:proofErr w:type="spellEnd"/>
      <w:r>
        <w:t xml:space="preserve"> </w:t>
      </w:r>
      <w:r w:rsidR="00DC6308">
        <w:t>must</w:t>
      </w:r>
      <w:r>
        <w:t xml:space="preserve"> raise the </w:t>
      </w:r>
      <w:proofErr w:type="spellStart"/>
      <w:r w:rsidRPr="00400E90">
        <w:rPr>
          <w:rStyle w:val="CodeInline"/>
        </w:rPr>
        <w:t>PropertyChanged</w:t>
      </w:r>
      <w:proofErr w:type="spellEnd"/>
      <w:r>
        <w:t xml:space="preserve"> event when one of their properties </w:t>
      </w:r>
      <w:r w:rsidR="00400E90">
        <w:t>is</w:t>
      </w:r>
      <w:r>
        <w:t xml:space="preserve"> updated with a new value.</w:t>
      </w:r>
      <w:r w:rsidR="00400E90">
        <w:t xml:space="preserve"> An example of one such class can be seem in the following class:</w:t>
      </w:r>
    </w:p>
    <w:p w14:paraId="6E784A73" w14:textId="77777777" w:rsidR="00400E90" w:rsidRDefault="00400E90" w:rsidP="00400E90">
      <w:pPr>
        <w:pStyle w:val="Code"/>
      </w:pPr>
      <w:r>
        <w:t>public class MyObject : INotifyPropertyChanged</w:t>
      </w:r>
    </w:p>
    <w:p w14:paraId="17CD02A2" w14:textId="77777777" w:rsidR="00400E90" w:rsidRDefault="00400E90" w:rsidP="00400E90">
      <w:pPr>
        <w:pStyle w:val="Code"/>
      </w:pPr>
      <w:r>
        <w:t>{</w:t>
      </w:r>
    </w:p>
    <w:p w14:paraId="2EEAC736" w14:textId="77777777" w:rsidR="00400E90" w:rsidRDefault="00400E90" w:rsidP="00400E90">
      <w:pPr>
        <w:pStyle w:val="Code"/>
      </w:pPr>
      <w:r>
        <w:t xml:space="preserve">    public event PropertyChangedEventHandler PropertyChanged;</w:t>
      </w:r>
    </w:p>
    <w:p w14:paraId="7FE92B98" w14:textId="77777777" w:rsidR="00400E90" w:rsidRDefault="00400E90" w:rsidP="00400E90">
      <w:pPr>
        <w:pStyle w:val="Code"/>
      </w:pPr>
    </w:p>
    <w:p w14:paraId="2F3A6347" w14:textId="77777777" w:rsidR="00400E90" w:rsidRDefault="00400E90" w:rsidP="00400E90">
      <w:pPr>
        <w:pStyle w:val="Code"/>
      </w:pPr>
      <w:r>
        <w:t xml:space="preserve">    string _firstName;</w:t>
      </w:r>
    </w:p>
    <w:p w14:paraId="6DFF5469" w14:textId="77777777" w:rsidR="00400E90" w:rsidRDefault="00400E90" w:rsidP="00400E90">
      <w:pPr>
        <w:pStyle w:val="Code"/>
      </w:pPr>
      <w:r>
        <w:t xml:space="preserve">    public string FirstName </w:t>
      </w:r>
    </w:p>
    <w:p w14:paraId="77563421" w14:textId="77777777" w:rsidR="00400E90" w:rsidRDefault="00400E90" w:rsidP="00400E90">
      <w:pPr>
        <w:pStyle w:val="Code"/>
      </w:pPr>
      <w:r>
        <w:t xml:space="preserve">    {</w:t>
      </w:r>
    </w:p>
    <w:p w14:paraId="411ADD16" w14:textId="77777777" w:rsidR="00400E90" w:rsidRDefault="00400E90" w:rsidP="00400E90">
      <w:pPr>
        <w:pStyle w:val="Code"/>
      </w:pPr>
      <w:r>
        <w:t xml:space="preserve">        get { return _firstName; }</w:t>
      </w:r>
    </w:p>
    <w:p w14:paraId="3EA05BA6" w14:textId="77777777" w:rsidR="00400E90" w:rsidRDefault="00400E90" w:rsidP="00400E90">
      <w:pPr>
        <w:pStyle w:val="Code"/>
      </w:pPr>
      <w:r>
        <w:t xml:space="preserve">        set</w:t>
      </w:r>
    </w:p>
    <w:p w14:paraId="28E8D429" w14:textId="77777777" w:rsidR="00400E90" w:rsidRDefault="00400E90" w:rsidP="00400E90">
      <w:pPr>
        <w:pStyle w:val="Code"/>
      </w:pPr>
      <w:r>
        <w:t xml:space="preserve">        {</w:t>
      </w:r>
    </w:p>
    <w:p w14:paraId="071FEF1B" w14:textId="77777777" w:rsidR="00400E90" w:rsidRDefault="00400E90" w:rsidP="00400E90">
      <w:pPr>
        <w:pStyle w:val="Code"/>
      </w:pPr>
      <w:r>
        <w:t xml:space="preserve">            if (value.Equals(_firstName, StringComparison.Ordinal))</w:t>
      </w:r>
    </w:p>
    <w:p w14:paraId="6F2499D9" w14:textId="77777777" w:rsidR="00400E90" w:rsidRDefault="00400E90" w:rsidP="00400E90">
      <w:pPr>
        <w:pStyle w:val="Code"/>
      </w:pPr>
      <w:r>
        <w:t xml:space="preserve">            {</w:t>
      </w:r>
    </w:p>
    <w:p w14:paraId="6A2F1F21" w14:textId="77777777" w:rsidR="00400E90" w:rsidRDefault="00400E90" w:rsidP="00400E90">
      <w:pPr>
        <w:pStyle w:val="Code"/>
      </w:pPr>
      <w:r>
        <w:t xml:space="preserve">                // Nothing to do - the value hasn't changed;</w:t>
      </w:r>
    </w:p>
    <w:p w14:paraId="2CCA1439" w14:textId="77777777" w:rsidR="00400E90" w:rsidRDefault="00400E90" w:rsidP="00400E90">
      <w:pPr>
        <w:pStyle w:val="Code"/>
      </w:pPr>
      <w:r>
        <w:t xml:space="preserve">                return;</w:t>
      </w:r>
    </w:p>
    <w:p w14:paraId="5F76A360" w14:textId="77777777" w:rsidR="00400E90" w:rsidRDefault="00400E90" w:rsidP="00400E90">
      <w:pPr>
        <w:pStyle w:val="Code"/>
      </w:pPr>
      <w:r>
        <w:t xml:space="preserve">            }</w:t>
      </w:r>
    </w:p>
    <w:p w14:paraId="65667D74" w14:textId="77777777" w:rsidR="00400E90" w:rsidRDefault="00400E90" w:rsidP="00400E90">
      <w:pPr>
        <w:pStyle w:val="Code"/>
      </w:pPr>
      <w:r>
        <w:t xml:space="preserve">            _firstName = value;</w:t>
      </w:r>
    </w:p>
    <w:p w14:paraId="27E7B457" w14:textId="77777777" w:rsidR="00400E90" w:rsidRDefault="00400E90" w:rsidP="00400E90">
      <w:pPr>
        <w:pStyle w:val="Code"/>
      </w:pPr>
      <w:r>
        <w:t xml:space="preserve">            OnPropertyChanged();</w:t>
      </w:r>
    </w:p>
    <w:p w14:paraId="7EFE4857" w14:textId="77777777" w:rsidR="00400E90" w:rsidRDefault="00400E90" w:rsidP="00400E90">
      <w:pPr>
        <w:pStyle w:val="Code"/>
      </w:pPr>
    </w:p>
    <w:p w14:paraId="7C2A3088" w14:textId="77777777" w:rsidR="00400E90" w:rsidRDefault="00400E90" w:rsidP="00400E90">
      <w:pPr>
        <w:pStyle w:val="Code"/>
      </w:pPr>
      <w:r>
        <w:t xml:space="preserve">        }</w:t>
      </w:r>
    </w:p>
    <w:p w14:paraId="7994C637" w14:textId="77777777" w:rsidR="00400E90" w:rsidRDefault="00400E90" w:rsidP="00400E90">
      <w:pPr>
        <w:pStyle w:val="Code"/>
      </w:pPr>
      <w:r>
        <w:t xml:space="preserve">    }</w:t>
      </w:r>
    </w:p>
    <w:p w14:paraId="20054CED" w14:textId="5B44E62B" w:rsidR="00400E90" w:rsidRDefault="00400E90" w:rsidP="00400E90">
      <w:pPr>
        <w:pStyle w:val="Code"/>
      </w:pPr>
    </w:p>
    <w:p w14:paraId="0664DE97" w14:textId="77777777" w:rsidR="00400E90" w:rsidRDefault="00400E90" w:rsidP="00400E90">
      <w:pPr>
        <w:pStyle w:val="Code"/>
      </w:pPr>
      <w:r>
        <w:t xml:space="preserve">    void OnPropertyChanged([CallerMemberName] string propertyName = null)</w:t>
      </w:r>
    </w:p>
    <w:p w14:paraId="66BC0D10" w14:textId="77777777" w:rsidR="00400E90" w:rsidRDefault="00400E90" w:rsidP="00400E90">
      <w:pPr>
        <w:pStyle w:val="Code"/>
      </w:pPr>
      <w:r>
        <w:t xml:space="preserve">    {</w:t>
      </w:r>
    </w:p>
    <w:p w14:paraId="574E0038" w14:textId="77777777" w:rsidR="00400E90" w:rsidRDefault="00400E90" w:rsidP="00400E90">
      <w:pPr>
        <w:pStyle w:val="Code"/>
      </w:pPr>
      <w:r>
        <w:t xml:space="preserve">        var handler = PropertyChanged;</w:t>
      </w:r>
    </w:p>
    <w:p w14:paraId="666B4347" w14:textId="77777777" w:rsidR="00400E90" w:rsidRDefault="00400E90" w:rsidP="00400E90">
      <w:pPr>
        <w:pStyle w:val="Code"/>
      </w:pPr>
      <w:r>
        <w:t xml:space="preserve">        if (handler != null)</w:t>
      </w:r>
    </w:p>
    <w:p w14:paraId="3C00D9F4" w14:textId="77777777" w:rsidR="00400E90" w:rsidRDefault="00400E90" w:rsidP="00400E90">
      <w:pPr>
        <w:pStyle w:val="Code"/>
      </w:pPr>
      <w:r>
        <w:t xml:space="preserve">        {</w:t>
      </w:r>
    </w:p>
    <w:p w14:paraId="07B63358" w14:textId="77777777" w:rsidR="00400E90" w:rsidRDefault="00400E90" w:rsidP="00400E90">
      <w:pPr>
        <w:pStyle w:val="Code"/>
      </w:pPr>
      <w:r>
        <w:t xml:space="preserve">            handler(this, new PropertyChangedEventArgs(propertyName));</w:t>
      </w:r>
    </w:p>
    <w:p w14:paraId="73DC784E" w14:textId="77777777" w:rsidR="00400E90" w:rsidRDefault="00400E90" w:rsidP="00400E90">
      <w:pPr>
        <w:pStyle w:val="Code"/>
      </w:pPr>
      <w:r>
        <w:t xml:space="preserve">        }</w:t>
      </w:r>
    </w:p>
    <w:p w14:paraId="6C003129" w14:textId="77777777" w:rsidR="00400E90" w:rsidRDefault="00400E90" w:rsidP="00400E90">
      <w:pPr>
        <w:pStyle w:val="Code"/>
      </w:pPr>
      <w:r>
        <w:t xml:space="preserve">    }</w:t>
      </w:r>
    </w:p>
    <w:p w14:paraId="5A4BFC83" w14:textId="5E6AD03A" w:rsidR="00400E90" w:rsidRDefault="00400E90" w:rsidP="003B1783">
      <w:pPr>
        <w:pStyle w:val="Code"/>
      </w:pPr>
      <w:r>
        <w:t>}</w:t>
      </w:r>
    </w:p>
    <w:p w14:paraId="06D56146" w14:textId="1981E5E0" w:rsidR="000D5E3A" w:rsidRDefault="00400E90" w:rsidP="009D0E2D">
      <w:pPr>
        <w:pStyle w:val="Normal-indent"/>
      </w:pPr>
      <w:r>
        <w:t xml:space="preserve">When an instance of </w:t>
      </w:r>
      <w:proofErr w:type="spellStart"/>
      <w:r w:rsidRPr="00400E90">
        <w:rPr>
          <w:rStyle w:val="CodeInline"/>
        </w:rPr>
        <w:t>MyObject</w:t>
      </w:r>
      <w:proofErr w:type="spellEnd"/>
      <w:r w:rsidR="000D5E3A">
        <w:t xml:space="preserve"> has the </w:t>
      </w:r>
      <w:proofErr w:type="spellStart"/>
      <w:r w:rsidRPr="00400E90">
        <w:rPr>
          <w:rStyle w:val="CodeInline"/>
        </w:rPr>
        <w:t>FirstName</w:t>
      </w:r>
      <w:proofErr w:type="spellEnd"/>
      <w:r>
        <w:t xml:space="preserve"> changed, the method </w:t>
      </w:r>
      <w:proofErr w:type="spellStart"/>
      <w:r w:rsidRPr="00400E90">
        <w:rPr>
          <w:rStyle w:val="CodeInline"/>
        </w:rPr>
        <w:t>OnPropertyChanged</w:t>
      </w:r>
      <w:proofErr w:type="spellEnd"/>
      <w:r>
        <w:t xml:space="preserve"> is invoked which will raise the </w:t>
      </w:r>
      <w:proofErr w:type="spellStart"/>
      <w:r w:rsidRPr="00400E90">
        <w:rPr>
          <w:rStyle w:val="CodeInline"/>
        </w:rPr>
        <w:t>PropertyChanged</w:t>
      </w:r>
      <w:proofErr w:type="spellEnd"/>
      <w:r>
        <w:t xml:space="preserve"> event. </w:t>
      </w:r>
    </w:p>
    <w:p w14:paraId="4AD27947" w14:textId="1DB98A36" w:rsidR="00400E90" w:rsidRDefault="00400E90" w:rsidP="009D0E2D">
      <w:pPr>
        <w:pStyle w:val="Normal-indent"/>
      </w:pPr>
      <w:r>
        <w:lastRenderedPageBreak/>
        <w:t xml:space="preserve">Notice </w:t>
      </w:r>
      <w:proofErr w:type="spellStart"/>
      <w:r w:rsidR="002A44D8" w:rsidRPr="002A44D8">
        <w:rPr>
          <w:rStyle w:val="CodeInline"/>
        </w:rPr>
        <w:t>propertyName</w:t>
      </w:r>
      <w:proofErr w:type="spellEnd"/>
      <w:r w:rsidR="002A44D8">
        <w:t xml:space="preserve"> parameter is adorned with the </w:t>
      </w:r>
      <w:proofErr w:type="spellStart"/>
      <w:r w:rsidR="002A44D8" w:rsidRPr="002A44D8">
        <w:rPr>
          <w:rStyle w:val="CodeInline"/>
        </w:rPr>
        <w:t>CallMemberName</w:t>
      </w:r>
      <w:proofErr w:type="spellEnd"/>
      <w:r w:rsidR="002A44D8">
        <w:t xml:space="preserve"> attribute.</w:t>
      </w:r>
      <w:r w:rsidR="00BC15D0">
        <w:t xml:space="preserve"> If the method </w:t>
      </w:r>
      <w:proofErr w:type="spellStart"/>
      <w:r w:rsidR="00BC15D0" w:rsidRPr="000E0080">
        <w:rPr>
          <w:rStyle w:val="CodeInline"/>
        </w:rPr>
        <w:t>OnPropertyChanged</w:t>
      </w:r>
      <w:proofErr w:type="spellEnd"/>
      <w:r w:rsidR="00BC15D0">
        <w:t xml:space="preserve"> is invoke with a </w:t>
      </w:r>
      <w:r w:rsidR="00BC15D0" w:rsidRPr="000E0080">
        <w:rPr>
          <w:rStyle w:val="CodeInline"/>
        </w:rPr>
        <w:t>null</w:t>
      </w:r>
      <w:r w:rsidR="00BC15D0">
        <w:t xml:space="preserve"> value, the </w:t>
      </w:r>
      <w:proofErr w:type="spellStart"/>
      <w:r w:rsidR="00BC15D0" w:rsidRPr="000E0080">
        <w:rPr>
          <w:rStyle w:val="CodeInline"/>
        </w:rPr>
        <w:t>CallMemberName</w:t>
      </w:r>
      <w:proofErr w:type="spellEnd"/>
      <w:r w:rsidR="00BC15D0">
        <w:t xml:space="preserve"> attribute will </w:t>
      </w:r>
      <w:r w:rsidR="000E0080">
        <w:t xml:space="preserve">provide the name of the method that invoked </w:t>
      </w:r>
      <w:proofErr w:type="spellStart"/>
      <w:r w:rsidR="000E0080" w:rsidRPr="000E0080">
        <w:rPr>
          <w:rStyle w:val="CodeInline"/>
        </w:rPr>
        <w:t>OnPropertyChanged</w:t>
      </w:r>
      <w:proofErr w:type="spellEnd"/>
      <w:r w:rsidR="000E0080">
        <w:t>.</w:t>
      </w:r>
    </w:p>
    <w:p w14:paraId="5E46F034" w14:textId="77777777" w:rsidR="00B31485" w:rsidRDefault="00B31485" w:rsidP="00B31485">
      <w:pPr>
        <w:pStyle w:val="Heading3"/>
      </w:pPr>
      <w:r>
        <w:t>Navigation</w:t>
      </w:r>
    </w:p>
    <w:p w14:paraId="6279E91C" w14:textId="06C09ECE" w:rsidR="00B31485" w:rsidRDefault="00B31485" w:rsidP="00B31485">
      <w:pPr>
        <w:pStyle w:val="Normal-indent"/>
      </w:pPr>
      <w:r>
        <w:t>Now that we understand how to create pages</w:t>
      </w:r>
      <w:r w:rsidR="005334D0">
        <w:t xml:space="preserve"> and arrange controls, lets</w:t>
      </w:r>
      <w:r>
        <w:t xml:space="preserve"> discuss how to navigate from one page to another. </w:t>
      </w:r>
      <w:r w:rsidR="005334D0">
        <w:t>N</w:t>
      </w:r>
      <w:r>
        <w:t xml:space="preserve">avigation can be thought of as a </w:t>
      </w:r>
      <w:r w:rsidR="006A5E34">
        <w:t>last-in, first-out</w:t>
      </w:r>
      <w:r w:rsidR="006A5E34">
        <w:rPr>
          <w:rStyle w:val="CommentReference"/>
        </w:rPr>
        <w:t xml:space="preserve"> </w:t>
      </w:r>
      <w:r>
        <w:t xml:space="preserve">stack of </w:t>
      </w:r>
      <w:r w:rsidRPr="00963827">
        <w:rPr>
          <w:rStyle w:val="CodeInline"/>
        </w:rPr>
        <w:t>Page</w:t>
      </w:r>
      <w:r>
        <w:t xml:space="preserve"> objects. To move from one page to another an application will push a new page onto this stack. To return back to the previous page the application will pop the current page from the stack. This navigation </w:t>
      </w:r>
      <w:r w:rsidR="005E4690">
        <w:t xml:space="preserve">in </w:t>
      </w:r>
      <w:proofErr w:type="spellStart"/>
      <w:r w:rsidR="00807188">
        <w:t>Xamarin.Forms</w:t>
      </w:r>
      <w:proofErr w:type="spellEnd"/>
      <w:r>
        <w:t xml:space="preserve"> is handled by the </w:t>
      </w:r>
      <w:proofErr w:type="spellStart"/>
      <w:r w:rsidRPr="002976A1">
        <w:rPr>
          <w:rStyle w:val="CodeInline"/>
        </w:rPr>
        <w:t>INavigation</w:t>
      </w:r>
      <w:proofErr w:type="spellEnd"/>
      <w:r>
        <w:t xml:space="preserve"> interface which provides the following methods:</w:t>
      </w:r>
    </w:p>
    <w:p w14:paraId="79F0B86D" w14:textId="77777777" w:rsidR="00B31485" w:rsidRDefault="00B31485" w:rsidP="00B31485">
      <w:pPr>
        <w:pStyle w:val="Code"/>
      </w:pPr>
      <w:r>
        <w:t>public interface INavigation</w:t>
      </w:r>
    </w:p>
    <w:p w14:paraId="22E024F6" w14:textId="77777777" w:rsidR="00B31485" w:rsidRDefault="00B31485" w:rsidP="00B31485">
      <w:pPr>
        <w:pStyle w:val="Code"/>
      </w:pPr>
      <w:r>
        <w:t>{</w:t>
      </w:r>
    </w:p>
    <w:p w14:paraId="0BF6B27C" w14:textId="77777777" w:rsidR="00B31485" w:rsidRDefault="00B31485" w:rsidP="00B31485">
      <w:pPr>
        <w:pStyle w:val="Code"/>
      </w:pPr>
      <w:r>
        <w:tab/>
        <w:t>void Push (Page page);</w:t>
      </w:r>
    </w:p>
    <w:p w14:paraId="1229EC9B" w14:textId="77777777" w:rsidR="00B31485" w:rsidRDefault="00B31485" w:rsidP="00B31485">
      <w:pPr>
        <w:pStyle w:val="Code"/>
      </w:pPr>
      <w:r>
        <w:tab/>
        <w:t>Page Pop ();</w:t>
      </w:r>
    </w:p>
    <w:p w14:paraId="6D66BA91" w14:textId="77777777" w:rsidR="00B31485" w:rsidRDefault="00B31485" w:rsidP="00B31485">
      <w:pPr>
        <w:pStyle w:val="Code"/>
      </w:pPr>
      <w:r>
        <w:tab/>
        <w:t>void PopToRoot ();</w:t>
      </w:r>
    </w:p>
    <w:p w14:paraId="191038BA" w14:textId="77777777" w:rsidR="00B31485" w:rsidRDefault="00B31485" w:rsidP="00B31485">
      <w:pPr>
        <w:pStyle w:val="Code"/>
      </w:pPr>
      <w:r>
        <w:tab/>
        <w:t>void PushModal (Page page);</w:t>
      </w:r>
    </w:p>
    <w:p w14:paraId="1E5CE85A" w14:textId="77777777" w:rsidR="00B31485" w:rsidRDefault="00B31485" w:rsidP="00B31485">
      <w:pPr>
        <w:pStyle w:val="Code"/>
      </w:pPr>
      <w:r>
        <w:tab/>
        <w:t>Page PopModal ();</w:t>
      </w:r>
    </w:p>
    <w:p w14:paraId="6D4A81AF" w14:textId="77777777" w:rsidR="00B31485" w:rsidRDefault="00B31485" w:rsidP="00B31485">
      <w:pPr>
        <w:pStyle w:val="Code"/>
      </w:pPr>
      <w:r>
        <w:t>}</w:t>
      </w:r>
    </w:p>
    <w:p w14:paraId="59C7EB9C" w14:textId="314FDF71" w:rsidR="00B31485" w:rsidRDefault="00807188" w:rsidP="00E01B41">
      <w:pPr>
        <w:pStyle w:val="Normal-indent"/>
      </w:pPr>
      <w:proofErr w:type="spellStart"/>
      <w:r>
        <w:t>Xamarin.Forms</w:t>
      </w:r>
      <w:proofErr w:type="spellEnd"/>
      <w:r w:rsidR="00B31485">
        <w:t xml:space="preserve"> has a </w:t>
      </w:r>
      <w:proofErr w:type="spellStart"/>
      <w:r w:rsidR="00B31485" w:rsidRPr="0014565C">
        <w:rPr>
          <w:rStyle w:val="CodeInline"/>
        </w:rPr>
        <w:t>NavigationPage</w:t>
      </w:r>
      <w:proofErr w:type="spellEnd"/>
      <w:r w:rsidR="00B31485">
        <w:t xml:space="preserve"> class that implements this interface </w:t>
      </w:r>
      <w:r w:rsidR="00E01B41">
        <w:t xml:space="preserve">and will </w:t>
      </w:r>
      <w:r w:rsidR="00B31485">
        <w:t xml:space="preserve">manage </w:t>
      </w:r>
      <w:r w:rsidR="00E01B41">
        <w:t>the</w:t>
      </w:r>
      <w:r w:rsidR="00B31485">
        <w:t xml:space="preserve"> stack of Pages. The </w:t>
      </w:r>
      <w:proofErr w:type="spellStart"/>
      <w:r w:rsidR="00B31485" w:rsidRPr="00BA116F">
        <w:rPr>
          <w:rStyle w:val="CodeInline"/>
        </w:rPr>
        <w:t>NavigationPage</w:t>
      </w:r>
      <w:proofErr w:type="spellEnd"/>
      <w:r w:rsidR="00B31485">
        <w:t xml:space="preserve"> class will also add a navigation bar to the top of the screen that displays a title and will also have a platform appropriate </w:t>
      </w:r>
      <w:r w:rsidR="00B31485" w:rsidRPr="00BA116F">
        <w:rPr>
          <w:rStyle w:val="UIItem"/>
        </w:rPr>
        <w:t>Back</w:t>
      </w:r>
      <w:r w:rsidR="00B31485">
        <w:t xml:space="preserve"> button that will return to the previous page.</w:t>
      </w:r>
      <w:r w:rsidR="00E01B41">
        <w:t xml:space="preserve"> </w:t>
      </w:r>
      <w:r w:rsidR="00B31485">
        <w:t xml:space="preserve">The following code shows how </w:t>
      </w:r>
      <w:r w:rsidR="005E4690">
        <w:t xml:space="preserve">to </w:t>
      </w:r>
      <w:r w:rsidR="00B31485">
        <w:t xml:space="preserve">wrap a </w:t>
      </w:r>
      <w:proofErr w:type="spellStart"/>
      <w:r w:rsidR="00B31485" w:rsidRPr="00041DAD">
        <w:rPr>
          <w:rStyle w:val="CodeInline"/>
        </w:rPr>
        <w:t>NavigationPage</w:t>
      </w:r>
      <w:proofErr w:type="spellEnd"/>
      <w:r w:rsidR="00B31485">
        <w:t xml:space="preserve"> around the first page in an application:</w:t>
      </w:r>
    </w:p>
    <w:p w14:paraId="65A69E14" w14:textId="77777777" w:rsidR="00B31485" w:rsidRDefault="00B31485" w:rsidP="00B31485">
      <w:pPr>
        <w:pStyle w:val="Code"/>
      </w:pPr>
      <w:r>
        <w:t>public static Page GetMainPage()</w:t>
      </w:r>
    </w:p>
    <w:p w14:paraId="440B605F" w14:textId="77777777" w:rsidR="00B31485" w:rsidRDefault="00B31485" w:rsidP="00B31485">
      <w:pPr>
        <w:pStyle w:val="Code"/>
      </w:pPr>
      <w:r>
        <w:t>{</w:t>
      </w:r>
    </w:p>
    <w:p w14:paraId="037D0710" w14:textId="77777777" w:rsidR="00B31485" w:rsidRDefault="00B31485" w:rsidP="00B31485">
      <w:pPr>
        <w:pStyle w:val="Code"/>
      </w:pPr>
      <w:r>
        <w:t xml:space="preserve">    var mainNav = new NavigationPage(new EmployeeListPage());</w:t>
      </w:r>
    </w:p>
    <w:p w14:paraId="6E84AF86" w14:textId="77777777" w:rsidR="00B31485" w:rsidRDefault="00B31485" w:rsidP="00B31485">
      <w:pPr>
        <w:pStyle w:val="Code"/>
      </w:pPr>
      <w:r>
        <w:t xml:space="preserve">    return mainNav;</w:t>
      </w:r>
    </w:p>
    <w:p w14:paraId="734EA927" w14:textId="77777777" w:rsidR="00B31485" w:rsidRDefault="00B31485" w:rsidP="00B31485">
      <w:pPr>
        <w:pStyle w:val="Code"/>
      </w:pPr>
      <w:r>
        <w:t>}</w:t>
      </w:r>
    </w:p>
    <w:p w14:paraId="2BBC3894" w14:textId="77777777" w:rsidR="00B31485" w:rsidRDefault="00B31485" w:rsidP="00B31485">
      <w:pPr>
        <w:pStyle w:val="Normal-indent"/>
      </w:pPr>
      <w:r>
        <w:t xml:space="preserve">To display the </w:t>
      </w:r>
      <w:proofErr w:type="spellStart"/>
      <w:r w:rsidRPr="00A654F4">
        <w:rPr>
          <w:rStyle w:val="CodeInline"/>
        </w:rPr>
        <w:t>LoginPage</w:t>
      </w:r>
      <w:proofErr w:type="spellEnd"/>
      <w:r>
        <w:t xml:space="preserve"> for the current page it is necessary to invoke the </w:t>
      </w:r>
      <w:proofErr w:type="spellStart"/>
      <w:r w:rsidRPr="00FB514E">
        <w:rPr>
          <w:rStyle w:val="CodeInline"/>
        </w:rPr>
        <w:t>INavigation.Push</w:t>
      </w:r>
      <w:proofErr w:type="spellEnd"/>
      <w:r>
        <w:t xml:space="preserve"> as demonstrated in the following code snippet: </w:t>
      </w:r>
    </w:p>
    <w:p w14:paraId="6ED33F88" w14:textId="77777777" w:rsidR="00B31485" w:rsidRDefault="00B31485" w:rsidP="00B31485">
      <w:pPr>
        <w:pStyle w:val="Code"/>
      </w:pPr>
      <w:r w:rsidRPr="00A654F4">
        <w:t>Navigation.Push(new LoginPage());</w:t>
      </w:r>
    </w:p>
    <w:p w14:paraId="39394655" w14:textId="57D96B72" w:rsidR="00B31485" w:rsidRDefault="00B31485" w:rsidP="00B31485">
      <w:pPr>
        <w:pStyle w:val="Normal-indent"/>
      </w:pPr>
      <w:r>
        <w:t>This cause</w:t>
      </w:r>
      <w:r w:rsidR="005E4690">
        <w:t>s</w:t>
      </w:r>
      <w:r>
        <w:t xml:space="preserve"> the new </w:t>
      </w:r>
      <w:proofErr w:type="spellStart"/>
      <w:r w:rsidRPr="00FB514E">
        <w:rPr>
          <w:rStyle w:val="CodeInline"/>
        </w:rPr>
        <w:t>LoginPage</w:t>
      </w:r>
      <w:proofErr w:type="spellEnd"/>
      <w:r>
        <w:t xml:space="preserve"> object to be pushed on the Navigation stack. To return back to the original page, the </w:t>
      </w:r>
      <w:proofErr w:type="spellStart"/>
      <w:r w:rsidRPr="0010182D">
        <w:rPr>
          <w:rStyle w:val="CodeInline"/>
        </w:rPr>
        <w:t>LoginPage</w:t>
      </w:r>
      <w:proofErr w:type="spellEnd"/>
      <w:r>
        <w:t xml:space="preserve"> must invoke:</w:t>
      </w:r>
    </w:p>
    <w:p w14:paraId="654C0384" w14:textId="77777777" w:rsidR="00B31485" w:rsidRPr="006E6A3B" w:rsidRDefault="00B31485" w:rsidP="00B31485">
      <w:pPr>
        <w:pStyle w:val="Code"/>
        <w:rPr>
          <w:rStyle w:val="CodeInline"/>
        </w:rPr>
      </w:pPr>
      <w:r w:rsidRPr="006E6A3B">
        <w:rPr>
          <w:rStyle w:val="CodeInline"/>
        </w:rPr>
        <w:t>Navigation.Pop();</w:t>
      </w:r>
    </w:p>
    <w:p w14:paraId="302FDA96" w14:textId="77777777" w:rsidR="00B31485" w:rsidRDefault="00B31485" w:rsidP="00B31485">
      <w:pPr>
        <w:pStyle w:val="Normal-indent"/>
      </w:pPr>
      <w:r>
        <w:t>Modal navigation is similar. The following snippet will display a new page modally:</w:t>
      </w:r>
    </w:p>
    <w:p w14:paraId="36E17B18" w14:textId="77777777" w:rsidR="00B31485" w:rsidRDefault="00B31485" w:rsidP="00B31485">
      <w:pPr>
        <w:pStyle w:val="Code"/>
      </w:pPr>
      <w:r>
        <w:t>Navigation.PushModal(new LoginPage());</w:t>
      </w:r>
    </w:p>
    <w:p w14:paraId="033C0FF4" w14:textId="09A0E73D" w:rsidR="00B31485" w:rsidRDefault="00B31485" w:rsidP="00B31485">
      <w:pPr>
        <w:pStyle w:val="Normal-indent"/>
      </w:pPr>
      <w:r>
        <w:t>To return to the calling page</w:t>
      </w:r>
      <w:r w:rsidR="0010182D">
        <w:t xml:space="preserve">, </w:t>
      </w:r>
      <w:proofErr w:type="spellStart"/>
      <w:r w:rsidR="0010182D">
        <w:t>LoginPage</w:t>
      </w:r>
      <w:proofErr w:type="spellEnd"/>
      <w:r w:rsidR="0010182D">
        <w:t xml:space="preserve"> must invoke:</w:t>
      </w:r>
    </w:p>
    <w:p w14:paraId="7CE452BC" w14:textId="5EDF44D9" w:rsidR="00B31485" w:rsidRPr="00EA134C" w:rsidRDefault="00B31485" w:rsidP="00B31485">
      <w:pPr>
        <w:pStyle w:val="Code"/>
      </w:pPr>
      <w:r>
        <w:t>Navigation.PopModal();</w:t>
      </w:r>
    </w:p>
    <w:p w14:paraId="3CBCCBD1" w14:textId="77777777" w:rsidR="002D7579" w:rsidRDefault="002D7579" w:rsidP="00612C1F">
      <w:pPr>
        <w:pStyle w:val="Heading2"/>
        <w:pBdr>
          <w:bottom w:val="single" w:sz="2" w:space="2" w:color="auto"/>
        </w:pBdr>
      </w:pPr>
      <w:r>
        <w:t>Summary</w:t>
      </w:r>
    </w:p>
    <w:p w14:paraId="245D5413" w14:textId="3387A6CB" w:rsidR="00E90A63" w:rsidRPr="002D7579" w:rsidRDefault="00BA019F" w:rsidP="008B4ECE">
      <w:pPr>
        <w:pStyle w:val="Normal-indent"/>
      </w:pPr>
      <w:r>
        <w:lastRenderedPageBreak/>
        <w:t xml:space="preserve">In this guide we discussed what </w:t>
      </w:r>
      <w:proofErr w:type="spellStart"/>
      <w:r w:rsidR="00807188">
        <w:t>Xamarin.Forms</w:t>
      </w:r>
      <w:proofErr w:type="spellEnd"/>
      <w:r>
        <w:t xml:space="preserve"> is and how it can be used to create cross platform</w:t>
      </w:r>
      <w:r w:rsidR="00E76DDC">
        <w:t xml:space="preserve"> applications</w:t>
      </w:r>
      <w:r>
        <w:t>. We covered</w:t>
      </w:r>
      <w:r w:rsidR="008B4ECE">
        <w:t xml:space="preserve"> how to install </w:t>
      </w:r>
      <w:proofErr w:type="spellStart"/>
      <w:r w:rsidR="00807188">
        <w:t>Xamarin.Forms</w:t>
      </w:r>
      <w:proofErr w:type="spellEnd"/>
      <w:r w:rsidR="008B4ECE">
        <w:t xml:space="preserve"> and setup a solution. We learned how to create a </w:t>
      </w:r>
      <w:proofErr w:type="spellStart"/>
      <w:r w:rsidR="00807188">
        <w:t>Xamarin.Forms</w:t>
      </w:r>
      <w:proofErr w:type="spellEnd"/>
      <w:r w:rsidR="008B4ECE">
        <w:t xml:space="preserve"> application with a common user interface that will retain the native look and feel of the underlying platform. We also saw how to set up data binding between the user interface and the underlying data and how to navigate between Pages. </w:t>
      </w:r>
    </w:p>
    <w:sectPr w:rsidR="00E90A63" w:rsidRPr="002D7579" w:rsidSect="003607CA">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om Opgenorth" w:date="2014-05-08T12:17:00Z" w:initials="TO">
    <w:p w14:paraId="7C6E940F" w14:textId="58695397" w:rsidR="00664C74" w:rsidRDefault="00664C74">
      <w:pPr>
        <w:pStyle w:val="CommentText"/>
      </w:pPr>
      <w:r>
        <w:rPr>
          <w:rStyle w:val="CommentReference"/>
        </w:rPr>
        <w:annotationRef/>
      </w:r>
      <w:r>
        <w:t xml:space="preserve">Use this GUID for the document: </w:t>
      </w:r>
      <w:r w:rsidRPr="00045D13">
        <w:rPr>
          <w:b/>
        </w:rPr>
        <w:t>f619595f-3ee7-439b-a1bc-d13e5106e6e9</w:t>
      </w:r>
    </w:p>
  </w:comment>
  <w:comment w:id="1" w:author="Tom Opgenorth" w:date="2014-05-13T10:31:00Z" w:initials="TO">
    <w:p w14:paraId="7B3BDEE1" w14:textId="7F634D81" w:rsidR="0091210A" w:rsidRDefault="0091210A">
      <w:pPr>
        <w:pStyle w:val="CommentText"/>
      </w:pPr>
      <w:r>
        <w:rPr>
          <w:rStyle w:val="CommentReference"/>
        </w:rPr>
        <w:annotationRef/>
      </w:r>
      <w:r>
        <w:t>Need link when we get this doc done</w:t>
      </w:r>
    </w:p>
  </w:comment>
  <w:comment w:id="3" w:author="bryan costanich" w:date="2014-05-12T11:05:00Z" w:initials="bc">
    <w:p w14:paraId="42612543" w14:textId="0E64F33B" w:rsidR="00664C74" w:rsidRDefault="00664C74">
      <w:pPr>
        <w:pStyle w:val="CommentText"/>
      </w:pPr>
      <w:r>
        <w:rPr>
          <w:rStyle w:val="CommentReference"/>
        </w:rPr>
        <w:annotationRef/>
      </w:r>
      <w:r>
        <w:t xml:space="preserve">Also needs to cover how to integrate </w:t>
      </w:r>
      <w:proofErr w:type="spellStart"/>
      <w:r>
        <w:t>Xamarin.Forms</w:t>
      </w:r>
      <w:proofErr w:type="spellEnd"/>
      <w:r>
        <w:t xml:space="preserve"> into native apps. E.g. mix and match where you want.</w:t>
      </w:r>
    </w:p>
  </w:comment>
  <w:comment w:id="4" w:author="Tom Opgenorth" w:date="2014-05-13T08:55:00Z" w:initials="TO">
    <w:p w14:paraId="255EEFF1" w14:textId="75716AC1" w:rsidR="00664C74" w:rsidRDefault="00664C74">
      <w:pPr>
        <w:pStyle w:val="CommentText"/>
      </w:pPr>
      <w:r>
        <w:rPr>
          <w:rStyle w:val="CommentReference"/>
        </w:rPr>
        <w:annotationRef/>
      </w:r>
      <w:r>
        <w:t>Not sure what you mean by this?  If you mean creating your own custom renderer: I discussed with Jason back in February and we both agreed that things like custom renderers would be out of scope for an introductory level document.  Or did you mean something else?</w:t>
      </w:r>
    </w:p>
  </w:comment>
  <w:comment w:id="5" w:author="Tom Opgenorth" w:date="2014-05-13T10:19:00Z" w:initials="TO">
    <w:p w14:paraId="671CE35F" w14:textId="20E1D734" w:rsidR="00664C74" w:rsidRDefault="00664C74">
      <w:pPr>
        <w:pStyle w:val="CommentText"/>
      </w:pPr>
      <w:r>
        <w:rPr>
          <w:rStyle w:val="CommentReference"/>
        </w:rPr>
        <w:annotationRef/>
      </w:r>
      <w:r>
        <w:t>Need a link to this when/if we get a doc.</w:t>
      </w:r>
    </w:p>
  </w:comment>
  <w:comment w:id="7" w:author="bryan costanich" w:date="2014-05-13T08:56:00Z" w:initials="bc">
    <w:p w14:paraId="245AAF0C" w14:textId="1FFEDA55" w:rsidR="00664C74" w:rsidRDefault="00664C74" w:rsidP="00A40C6D">
      <w:pPr>
        <w:pStyle w:val="CommentText"/>
        <w:jc w:val="right"/>
      </w:pPr>
      <w:r>
        <w:rPr>
          <w:rStyle w:val="CommentReference"/>
        </w:rPr>
        <w:annotationRef/>
      </w:r>
      <w:r>
        <w:t>Or whatever the official name is.</w:t>
      </w:r>
    </w:p>
  </w:comment>
  <w:comment w:id="8" w:author="Tom Opgenorth" w:date="2014-05-13T09:50:00Z" w:initials="TO">
    <w:p w14:paraId="757ADC96" w14:textId="4B6A935F" w:rsidR="00664C74" w:rsidRDefault="00664C74">
      <w:pPr>
        <w:pStyle w:val="CommentText"/>
      </w:pPr>
      <w:r>
        <w:rPr>
          <w:rStyle w:val="CommentReference"/>
        </w:rPr>
        <w:annotationRef/>
      </w:r>
      <w:r>
        <w:t xml:space="preserve">Who knows? According to </w:t>
      </w:r>
      <w:hyperlink r:id="rId1" w:history="1">
        <w:r w:rsidRPr="00856B85">
          <w:rPr>
            <w:rStyle w:val="Hyperlink"/>
          </w:rPr>
          <w:t>this link</w:t>
        </w:r>
      </w:hyperlink>
      <w:r>
        <w:t>, “Class Library (Portable for Universal apps) is a subtype of the “Universal Apps”. So does that mean the name has changed from PCL to “Portable for Universal”? Is there anyway we can bug someone at Microsoft about the nomenclature?</w:t>
      </w:r>
    </w:p>
  </w:comment>
  <w:comment w:id="9" w:author="bryan costanich" w:date="2014-05-12T11:12:00Z" w:initials="bc">
    <w:p w14:paraId="7793FD56" w14:textId="3001A7E4" w:rsidR="00664C74" w:rsidRDefault="00664C74">
      <w:pPr>
        <w:pStyle w:val="CommentText"/>
      </w:pPr>
      <w:r>
        <w:rPr>
          <w:rStyle w:val="CommentReference"/>
        </w:rPr>
        <w:annotationRef/>
      </w:r>
      <w:r>
        <w:t xml:space="preserve">Page or </w:t>
      </w:r>
      <w:proofErr w:type="spellStart"/>
      <w:r>
        <w:t>ContentPage</w:t>
      </w:r>
      <w:proofErr w:type="spellEnd"/>
      <w:r>
        <w:t>?</w:t>
      </w:r>
    </w:p>
  </w:comment>
  <w:comment w:id="10" w:author="Tom Opgenorth" w:date="2014-05-13T10:23:00Z" w:initials="TO">
    <w:p w14:paraId="259B564C" w14:textId="0BAFFA9D" w:rsidR="00664C74" w:rsidRDefault="00664C74">
      <w:pPr>
        <w:pStyle w:val="CommentText"/>
      </w:pPr>
      <w:r>
        <w:rPr>
          <w:rStyle w:val="CommentReference"/>
        </w:rPr>
        <w:annotationRef/>
      </w:r>
      <w:r>
        <w:t xml:space="preserve">Page. The </w:t>
      </w:r>
      <w:proofErr w:type="spellStart"/>
      <w:r>
        <w:t>ContentPage</w:t>
      </w:r>
      <w:proofErr w:type="spellEnd"/>
      <w:r>
        <w:t xml:space="preserve"> is a specialized Page. </w:t>
      </w:r>
      <w:proofErr w:type="gramStart"/>
      <w:r>
        <w:t>i</w:t>
      </w:r>
      <w:proofErr w:type="gramEnd"/>
      <w:r>
        <w:t xml:space="preserve">.e. one doesn’t always have to use a </w:t>
      </w:r>
      <w:proofErr w:type="spellStart"/>
      <w:r>
        <w:t>ContentPage</w:t>
      </w:r>
      <w:proofErr w:type="spellEnd"/>
      <w:r>
        <w:t xml:space="preserve"> – but you always have to use a Page.</w:t>
      </w:r>
    </w:p>
  </w:comment>
  <w:comment w:id="11" w:author="Charles Petzold" w:date="2014-05-09T11:56:00Z" w:initials="CP">
    <w:p w14:paraId="556CD47F" w14:textId="19BDA165" w:rsidR="00664C74" w:rsidRDefault="00664C74">
      <w:pPr>
        <w:pStyle w:val="CommentText"/>
      </w:pPr>
      <w:r>
        <w:rPr>
          <w:rStyle w:val="CommentReference"/>
        </w:rPr>
        <w:annotationRef/>
      </w:r>
      <w:r>
        <w:t xml:space="preserve">It’s actually very similar to the </w:t>
      </w:r>
      <w:proofErr w:type="spellStart"/>
      <w:r>
        <w:t>ImageCell</w:t>
      </w:r>
      <w:proofErr w:type="spellEnd"/>
      <w:r>
        <w:t>.</w:t>
      </w:r>
    </w:p>
  </w:comment>
  <w:comment w:id="12" w:author="Charles Petzold" w:date="2014-04-23T10:40:00Z" w:initials="CP">
    <w:p w14:paraId="2303D8FE" w14:textId="411104AD" w:rsidR="00664C74" w:rsidRDefault="00664C74">
      <w:pPr>
        <w:pStyle w:val="CommentText"/>
      </w:pPr>
      <w:r>
        <w:rPr>
          <w:rStyle w:val="CommentReference"/>
        </w:rPr>
        <w:annotationRef/>
      </w:r>
      <w:r>
        <w:t xml:space="preserve">My first example of a </w:t>
      </w:r>
      <w:proofErr w:type="spellStart"/>
      <w:r>
        <w:t>ViewCell</w:t>
      </w:r>
      <w:proofErr w:type="spellEnd"/>
      <w:r>
        <w:t xml:space="preserve"> will incorporate bindings defined within the </w:t>
      </w:r>
      <w:proofErr w:type="spellStart"/>
      <w:r>
        <w:t>ViewCell</w:t>
      </w:r>
      <w:proofErr w:type="spellEnd"/>
      <w:r>
        <w:t xml:space="preserve"> from the data properties, but I think best practice is to define </w:t>
      </w:r>
      <w:proofErr w:type="spellStart"/>
      <w:r>
        <w:t>BindableProperties</w:t>
      </w:r>
      <w:proofErr w:type="spellEnd"/>
      <w:r>
        <w:t xml:space="preserve"> in the </w:t>
      </w:r>
      <w:proofErr w:type="spellStart"/>
      <w:r>
        <w:t>ViewCell</w:t>
      </w:r>
      <w:proofErr w:type="spellEnd"/>
      <w:r>
        <w:t xml:space="preserve"> derivative for the binding targets, and to establish the bindings from the data properties on the </w:t>
      </w:r>
      <w:proofErr w:type="spellStart"/>
      <w:r>
        <w:t>DataTemplate</w:t>
      </w:r>
      <w:proofErr w:type="spellEnd"/>
      <w:r>
        <w:t>.</w:t>
      </w:r>
    </w:p>
  </w:comment>
  <w:comment w:id="13" w:author="Tom Opgenorth" w:date="2014-04-28T12:44:00Z" w:initials="TO">
    <w:p w14:paraId="14601368" w14:textId="2608C41E" w:rsidR="00664C74" w:rsidRDefault="00664C74">
      <w:pPr>
        <w:pStyle w:val="CommentText"/>
      </w:pPr>
      <w:r>
        <w:rPr>
          <w:rStyle w:val="CommentReference"/>
        </w:rPr>
        <w:annotationRef/>
      </w:r>
      <w:r>
        <w:t>I get what you’re saying, but perhaps that might be a bit much info/detail for an intro level doc?</w:t>
      </w:r>
    </w:p>
  </w:comment>
  <w:comment w:id="14" w:author="Charles Petzold" w:date="2014-04-23T10:33:00Z" w:initials="CP">
    <w:p w14:paraId="24A84A2F" w14:textId="1F738E4C" w:rsidR="00664C74" w:rsidRDefault="00664C74">
      <w:pPr>
        <w:pStyle w:val="CommentText"/>
      </w:pPr>
      <w:r>
        <w:rPr>
          <w:rStyle w:val="CommentReference"/>
        </w:rPr>
        <w:annotationRef/>
      </w:r>
      <w:r>
        <w:t>Much of my working day is devoted to avoiding sentences like this!</w:t>
      </w:r>
    </w:p>
    <w:p w14:paraId="62F5B742" w14:textId="77777777" w:rsidR="00664C74" w:rsidRDefault="00664C74">
      <w:pPr>
        <w:pStyle w:val="CommentText"/>
      </w:pPr>
    </w:p>
    <w:p w14:paraId="07845717" w14:textId="3AD6A4F0" w:rsidR="00664C74" w:rsidRDefault="00664C74">
      <w:pPr>
        <w:pStyle w:val="CommentText"/>
      </w:pPr>
      <w:r w:rsidRPr="004B17E3">
        <w:rPr>
          <w:highlight w:val="yellow"/>
        </w:rPr>
        <w:t xml:space="preserve">[CD] </w:t>
      </w:r>
      <w:r w:rsidRPr="004B17E3">
        <w:rPr>
          <w:highlight w:val="yellow"/>
        </w:rPr>
        <w:sym w:font="Wingdings" w:char="F04A"/>
      </w:r>
      <w:r w:rsidRPr="004B17E3">
        <w:rPr>
          <w:highlight w:val="yellow"/>
        </w:rPr>
        <w:t xml:space="preserve"> we could just set values imperatively for now and not even bind until later? Or move this example until after it’s introduced?</w:t>
      </w:r>
    </w:p>
  </w:comment>
  <w:comment w:id="15" w:author="Tom Opgenorth" w:date="2014-04-28T12:46:00Z" w:initials="TO">
    <w:p w14:paraId="626CEB96" w14:textId="0A1E750C" w:rsidR="00664C74" w:rsidRDefault="00664C74">
      <w:pPr>
        <w:pStyle w:val="CommentText"/>
      </w:pPr>
      <w:r>
        <w:rPr>
          <w:rStyle w:val="CommentReference"/>
        </w:rPr>
        <w:annotationRef/>
      </w:r>
      <w:r>
        <w:t xml:space="preserve">Yeah, this is a “chicken-and-the-egg” type thing. I’d rather just set the values right now using </w:t>
      </w:r>
      <w:proofErr w:type="spellStart"/>
      <w:r>
        <w:t>databinding</w:t>
      </w:r>
      <w:proofErr w:type="spellEnd"/>
      <w:r>
        <w:t>. I think right now that one gets the idea that the layout is created and data binding is established at the same time.</w:t>
      </w:r>
    </w:p>
    <w:p w14:paraId="2FD499D6" w14:textId="77777777" w:rsidR="00664C74" w:rsidRDefault="00664C74">
      <w:pPr>
        <w:pStyle w:val="CommentText"/>
      </w:pPr>
    </w:p>
    <w:p w14:paraId="4D7CF9B7" w14:textId="4EC82B5B" w:rsidR="00664C74" w:rsidRDefault="00664C74">
      <w:pPr>
        <w:pStyle w:val="CommentText"/>
      </w:pPr>
      <w:r>
        <w:t xml:space="preserve">I’m not against changing this though, so if you guys think we should do this imperatively and then redo this in the </w:t>
      </w:r>
      <w:proofErr w:type="spellStart"/>
      <w:r>
        <w:t>databinding</w:t>
      </w:r>
      <w:proofErr w:type="spellEnd"/>
      <w:r>
        <w:t xml:space="preserve"> section we can do that.</w:t>
      </w:r>
    </w:p>
  </w:comment>
  <w:comment w:id="16" w:author="Tom Opgenorth" w:date="2014-05-13T10:25:00Z" w:initials="TO">
    <w:p w14:paraId="568D20DC" w14:textId="776086B9" w:rsidR="00664C74" w:rsidRDefault="00664C74">
      <w:pPr>
        <w:pStyle w:val="CommentText"/>
      </w:pPr>
      <w:r>
        <w:rPr>
          <w:rStyle w:val="CommentReference"/>
        </w:rPr>
        <w:annotationRef/>
      </w:r>
      <w:r>
        <w:t>Need a word? Can I buy a vowel (or the whole word on my credit).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6E940F" w15:done="0"/>
  <w15:commentEx w15:paraId="18C4F549" w15:done="0"/>
  <w15:commentEx w15:paraId="48D728EB" w15:done="0"/>
  <w15:commentEx w15:paraId="1EA84AE5" w15:done="0"/>
  <w15:commentEx w15:paraId="13FB0101" w15:done="0"/>
  <w15:commentEx w15:paraId="7DC18081" w15:done="0"/>
  <w15:commentEx w15:paraId="035174E6" w15:done="0"/>
  <w15:commentEx w15:paraId="23C340A9" w15:done="0"/>
  <w15:commentEx w15:paraId="3FDC4002" w15:done="0"/>
  <w15:commentEx w15:paraId="556CD47F" w15:done="0"/>
  <w15:commentEx w15:paraId="2303D8FE" w15:done="0"/>
  <w15:commentEx w15:paraId="14601368" w15:done="0"/>
  <w15:commentEx w15:paraId="1AE55E56" w15:done="0"/>
  <w15:commentEx w15:paraId="017D21CE" w15:done="0"/>
  <w15:commentEx w15:paraId="07845717" w15:done="0"/>
  <w15:commentEx w15:paraId="4D7CF9B7" w15:done="0"/>
  <w15:commentEx w15:paraId="42CE9A54" w15:done="0"/>
  <w15:commentEx w15:paraId="4039AF4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Helvetica Neue Light">
    <w:panose1 w:val="02000403000000020004"/>
    <w:charset w:val="00"/>
    <w:family w:val="auto"/>
    <w:pitch w:val="variable"/>
    <w:sig w:usb0="A00002FF" w:usb1="5000205B" w:usb2="00000002" w:usb3="00000000" w:csb0="00000007" w:csb1="00000000"/>
  </w:font>
  <w:font w:name="Helvetica Neue Bold Condensed">
    <w:panose1 w:val="02000806000000020004"/>
    <w:charset w:val="00"/>
    <w:family w:val="auto"/>
    <w:pitch w:val="variable"/>
    <w:sig w:usb0="A00002FF" w:usb1="5000205A" w:usb2="00000000" w:usb3="00000000" w:csb0="00000001" w:csb1="00000000"/>
  </w:font>
  <w:font w:name="Helvetica Neue UltraLight">
    <w:altName w:val="Franklin Gothic Medium Cond"/>
    <w:panose1 w:val="02000206000000020004"/>
    <w:charset w:val="00"/>
    <w:family w:val="auto"/>
    <w:pitch w:val="variable"/>
    <w:sig w:usb0="A00002FF" w:usb1="5000205B" w:usb2="00000002" w:usb3="00000000" w:csb0="00000001" w:csb1="00000000"/>
  </w:font>
  <w:font w:name="Helvetica Neue">
    <w:altName w:val="Agency FB"/>
    <w:panose1 w:val="02000503000000020004"/>
    <w:charset w:val="00"/>
    <w:family w:val="auto"/>
    <w:pitch w:val="variable"/>
    <w:sig w:usb0="E50002FF" w:usb1="500079DB" w:usb2="00000010" w:usb3="00000000" w:csb0="00000007"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HelveticaNeue MediumCond">
    <w:altName w:val="Helvetica Neue Light"/>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Trade Gothic LT Std Cn">
    <w:panose1 w:val="00000506000000000000"/>
    <w:charset w:val="00"/>
    <w:family w:val="auto"/>
    <w:pitch w:val="variable"/>
    <w:sig w:usb0="800000AF" w:usb1="4000204A"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81ECC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228E267E"/>
    <w:lvl w:ilvl="0">
      <w:start w:val="1"/>
      <w:numFmt w:val="bullet"/>
      <w:lvlText w:val=""/>
      <w:lvlJc w:val="left"/>
      <w:pPr>
        <w:tabs>
          <w:tab w:val="num" w:pos="360"/>
        </w:tabs>
        <w:ind w:left="360" w:hanging="360"/>
      </w:pPr>
      <w:rPr>
        <w:rFonts w:ascii="Symbol" w:hAnsi="Symbol" w:hint="default"/>
      </w:rPr>
    </w:lvl>
  </w:abstractNum>
  <w:abstractNum w:abstractNumId="2">
    <w:nsid w:val="22BD779A"/>
    <w:multiLevelType w:val="hybridMultilevel"/>
    <w:tmpl w:val="4294A2CC"/>
    <w:lvl w:ilvl="0" w:tplc="83A4C820">
      <w:start w:val="1"/>
      <w:numFmt w:val="decimal"/>
      <w:lvlText w:val="%1."/>
      <w:lvlJc w:val="left"/>
      <w:pPr>
        <w:tabs>
          <w:tab w:val="num" w:pos="1080"/>
        </w:tabs>
        <w:ind w:left="1080" w:hanging="360"/>
      </w:pPr>
      <w:rPr>
        <w:rFonts w:hint="default"/>
      </w:rPr>
    </w:lvl>
    <w:lvl w:ilvl="1" w:tplc="F9EA16E2">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4EC366E3"/>
    <w:multiLevelType w:val="hybridMultilevel"/>
    <w:tmpl w:val="03C613F2"/>
    <w:lvl w:ilvl="0" w:tplc="A37435EA">
      <w:numFmt w:val="bullet"/>
      <w:lvlText w:val=""/>
      <w:lvlJc w:val="left"/>
      <w:pPr>
        <w:ind w:left="1224" w:hanging="360"/>
      </w:pPr>
      <w:rPr>
        <w:rFonts w:ascii="Wingdings" w:eastAsia="Times New Roman" w:hAnsi="Wingdings" w:cs="Times New Roman" w:hint="default"/>
      </w:rPr>
    </w:lvl>
    <w:lvl w:ilvl="1" w:tplc="04090003">
      <w:start w:val="1"/>
      <w:numFmt w:val="bullet"/>
      <w:lvlText w:val="o"/>
      <w:lvlJc w:val="left"/>
      <w:pPr>
        <w:ind w:left="1944" w:hanging="360"/>
      </w:pPr>
      <w:rPr>
        <w:rFonts w:ascii="Courier New" w:hAnsi="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
    <w:nsid w:val="5B4D5605"/>
    <w:multiLevelType w:val="multilevel"/>
    <w:tmpl w:val="9788B864"/>
    <w:lvl w:ilvl="0">
      <w:start w:val="1"/>
      <w:numFmt w:val="bullet"/>
      <w:lvlText w:val=""/>
      <w:lvlJc w:val="left"/>
      <w:pPr>
        <w:ind w:left="1584"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nsid w:val="61BE6FF1"/>
    <w:multiLevelType w:val="hybridMultilevel"/>
    <w:tmpl w:val="9038275A"/>
    <w:lvl w:ilvl="0" w:tplc="A75AB476">
      <w:start w:val="1"/>
      <w:numFmt w:val="bullet"/>
      <w:pStyle w:val="BulletList"/>
      <w:lvlText w:val=""/>
      <w:lvlJc w:val="left"/>
      <w:pPr>
        <w:ind w:left="1584"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11EF"/>
    <w:multiLevelType w:val="hybridMultilevel"/>
    <w:tmpl w:val="261C447A"/>
    <w:lvl w:ilvl="0" w:tplc="178A7154">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3"/>
  </w:num>
  <w:num w:numId="2">
    <w:abstractNumId w:val="1"/>
  </w:num>
  <w:num w:numId="3">
    <w:abstractNumId w:val="1"/>
  </w:num>
  <w:num w:numId="4">
    <w:abstractNumId w:val="2"/>
  </w:num>
  <w:num w:numId="5">
    <w:abstractNumId w:val="5"/>
  </w:num>
  <w:num w:numId="6">
    <w:abstractNumId w:val="4"/>
  </w:num>
  <w:num w:numId="7">
    <w:abstractNumId w:val="6"/>
  </w:num>
  <w:num w:numId="8">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rles Petzold">
    <w15:presenceInfo w15:providerId="Windows Live" w15:userId="be02ce3061971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24E"/>
    <w:rsid w:val="00000490"/>
    <w:rsid w:val="00002CD2"/>
    <w:rsid w:val="00004DA2"/>
    <w:rsid w:val="000155E8"/>
    <w:rsid w:val="000162A3"/>
    <w:rsid w:val="00017E36"/>
    <w:rsid w:val="0002029A"/>
    <w:rsid w:val="0002259A"/>
    <w:rsid w:val="00026AD7"/>
    <w:rsid w:val="00027CE3"/>
    <w:rsid w:val="00030F3F"/>
    <w:rsid w:val="000312A8"/>
    <w:rsid w:val="00034558"/>
    <w:rsid w:val="00036A9E"/>
    <w:rsid w:val="0003799A"/>
    <w:rsid w:val="00040520"/>
    <w:rsid w:val="00041DAD"/>
    <w:rsid w:val="00042775"/>
    <w:rsid w:val="0004376E"/>
    <w:rsid w:val="00045053"/>
    <w:rsid w:val="00045D13"/>
    <w:rsid w:val="00053F4F"/>
    <w:rsid w:val="0005464C"/>
    <w:rsid w:val="000546C1"/>
    <w:rsid w:val="00063BE7"/>
    <w:rsid w:val="00064380"/>
    <w:rsid w:val="00071E82"/>
    <w:rsid w:val="000729B7"/>
    <w:rsid w:val="0007376E"/>
    <w:rsid w:val="00080105"/>
    <w:rsid w:val="00087E1D"/>
    <w:rsid w:val="000922FA"/>
    <w:rsid w:val="00094A83"/>
    <w:rsid w:val="00094AC0"/>
    <w:rsid w:val="00097585"/>
    <w:rsid w:val="000C26B1"/>
    <w:rsid w:val="000C3942"/>
    <w:rsid w:val="000C639C"/>
    <w:rsid w:val="000D418E"/>
    <w:rsid w:val="000D51B1"/>
    <w:rsid w:val="000D53F9"/>
    <w:rsid w:val="000D5E3A"/>
    <w:rsid w:val="000E0080"/>
    <w:rsid w:val="000E0E19"/>
    <w:rsid w:val="000E32FB"/>
    <w:rsid w:val="000E5E59"/>
    <w:rsid w:val="000F61D6"/>
    <w:rsid w:val="0010182D"/>
    <w:rsid w:val="001062A9"/>
    <w:rsid w:val="0010787C"/>
    <w:rsid w:val="00112884"/>
    <w:rsid w:val="001146CD"/>
    <w:rsid w:val="00121C41"/>
    <w:rsid w:val="00124620"/>
    <w:rsid w:val="00127B6D"/>
    <w:rsid w:val="00131BB5"/>
    <w:rsid w:val="0013266C"/>
    <w:rsid w:val="00132F41"/>
    <w:rsid w:val="00141331"/>
    <w:rsid w:val="001444C4"/>
    <w:rsid w:val="001452F3"/>
    <w:rsid w:val="0014565C"/>
    <w:rsid w:val="00152948"/>
    <w:rsid w:val="00153E99"/>
    <w:rsid w:val="001560CE"/>
    <w:rsid w:val="00157AB2"/>
    <w:rsid w:val="00164430"/>
    <w:rsid w:val="0016776F"/>
    <w:rsid w:val="0017253C"/>
    <w:rsid w:val="00172FA1"/>
    <w:rsid w:val="00174F01"/>
    <w:rsid w:val="0017648D"/>
    <w:rsid w:val="001940EF"/>
    <w:rsid w:val="00196E55"/>
    <w:rsid w:val="0019754E"/>
    <w:rsid w:val="001A2004"/>
    <w:rsid w:val="001A201A"/>
    <w:rsid w:val="001A75D1"/>
    <w:rsid w:val="001B207F"/>
    <w:rsid w:val="001B514D"/>
    <w:rsid w:val="001C1155"/>
    <w:rsid w:val="001D0CFE"/>
    <w:rsid w:val="001D1A12"/>
    <w:rsid w:val="001D4527"/>
    <w:rsid w:val="001D78FC"/>
    <w:rsid w:val="001E5D42"/>
    <w:rsid w:val="001E726C"/>
    <w:rsid w:val="001E7FE7"/>
    <w:rsid w:val="001F122A"/>
    <w:rsid w:val="001F1476"/>
    <w:rsid w:val="001F7282"/>
    <w:rsid w:val="00201322"/>
    <w:rsid w:val="00203BA5"/>
    <w:rsid w:val="00217532"/>
    <w:rsid w:val="002176B0"/>
    <w:rsid w:val="002248A7"/>
    <w:rsid w:val="00230F75"/>
    <w:rsid w:val="002325F6"/>
    <w:rsid w:val="00235ECA"/>
    <w:rsid w:val="00237C23"/>
    <w:rsid w:val="00240F6A"/>
    <w:rsid w:val="002503EE"/>
    <w:rsid w:val="00251DAA"/>
    <w:rsid w:val="00256D92"/>
    <w:rsid w:val="00257175"/>
    <w:rsid w:val="002615F7"/>
    <w:rsid w:val="00263503"/>
    <w:rsid w:val="00263C39"/>
    <w:rsid w:val="00274C6E"/>
    <w:rsid w:val="002821BC"/>
    <w:rsid w:val="00291561"/>
    <w:rsid w:val="002951B1"/>
    <w:rsid w:val="002960E4"/>
    <w:rsid w:val="002976A1"/>
    <w:rsid w:val="002A44D8"/>
    <w:rsid w:val="002A50C7"/>
    <w:rsid w:val="002B1B1E"/>
    <w:rsid w:val="002B270A"/>
    <w:rsid w:val="002B2716"/>
    <w:rsid w:val="002B2732"/>
    <w:rsid w:val="002B6151"/>
    <w:rsid w:val="002B75AB"/>
    <w:rsid w:val="002C0272"/>
    <w:rsid w:val="002C146F"/>
    <w:rsid w:val="002C5420"/>
    <w:rsid w:val="002D0A7B"/>
    <w:rsid w:val="002D3661"/>
    <w:rsid w:val="002D5FA2"/>
    <w:rsid w:val="002D746B"/>
    <w:rsid w:val="002D7579"/>
    <w:rsid w:val="002E4CB6"/>
    <w:rsid w:val="002E5B73"/>
    <w:rsid w:val="002E6395"/>
    <w:rsid w:val="002F030E"/>
    <w:rsid w:val="002F60C9"/>
    <w:rsid w:val="002F64CF"/>
    <w:rsid w:val="0030125B"/>
    <w:rsid w:val="003042B7"/>
    <w:rsid w:val="00324D7A"/>
    <w:rsid w:val="0033040B"/>
    <w:rsid w:val="00334950"/>
    <w:rsid w:val="00341FC5"/>
    <w:rsid w:val="00342543"/>
    <w:rsid w:val="003442BC"/>
    <w:rsid w:val="003504FF"/>
    <w:rsid w:val="0035692A"/>
    <w:rsid w:val="003607CA"/>
    <w:rsid w:val="00366DCC"/>
    <w:rsid w:val="00372511"/>
    <w:rsid w:val="003733A9"/>
    <w:rsid w:val="003750E5"/>
    <w:rsid w:val="00376D73"/>
    <w:rsid w:val="003861DC"/>
    <w:rsid w:val="00394C92"/>
    <w:rsid w:val="00396E5C"/>
    <w:rsid w:val="003B1783"/>
    <w:rsid w:val="003B29D3"/>
    <w:rsid w:val="003B3869"/>
    <w:rsid w:val="003B5D31"/>
    <w:rsid w:val="003B72F5"/>
    <w:rsid w:val="003B7C87"/>
    <w:rsid w:val="003C1ADF"/>
    <w:rsid w:val="003C549C"/>
    <w:rsid w:val="003C55CA"/>
    <w:rsid w:val="003C6E4C"/>
    <w:rsid w:val="003D18FD"/>
    <w:rsid w:val="003D20E0"/>
    <w:rsid w:val="003D471A"/>
    <w:rsid w:val="003D6915"/>
    <w:rsid w:val="003F0D24"/>
    <w:rsid w:val="003F3FE5"/>
    <w:rsid w:val="00400E90"/>
    <w:rsid w:val="00401EB2"/>
    <w:rsid w:val="00403908"/>
    <w:rsid w:val="00403A70"/>
    <w:rsid w:val="00404F00"/>
    <w:rsid w:val="004119F8"/>
    <w:rsid w:val="004160AB"/>
    <w:rsid w:val="00417030"/>
    <w:rsid w:val="00417D8A"/>
    <w:rsid w:val="00423895"/>
    <w:rsid w:val="004335BD"/>
    <w:rsid w:val="004342F1"/>
    <w:rsid w:val="00434D67"/>
    <w:rsid w:val="004370AE"/>
    <w:rsid w:val="004418AC"/>
    <w:rsid w:val="00441DBE"/>
    <w:rsid w:val="0044448D"/>
    <w:rsid w:val="0044589C"/>
    <w:rsid w:val="00452B7D"/>
    <w:rsid w:val="00452CC2"/>
    <w:rsid w:val="00454DCF"/>
    <w:rsid w:val="00456F25"/>
    <w:rsid w:val="004614B6"/>
    <w:rsid w:val="004674A4"/>
    <w:rsid w:val="00467EC0"/>
    <w:rsid w:val="0047188F"/>
    <w:rsid w:val="00473893"/>
    <w:rsid w:val="0047568D"/>
    <w:rsid w:val="00481507"/>
    <w:rsid w:val="00486DC6"/>
    <w:rsid w:val="00487D21"/>
    <w:rsid w:val="00490A21"/>
    <w:rsid w:val="004A1825"/>
    <w:rsid w:val="004A1DAB"/>
    <w:rsid w:val="004A3C8C"/>
    <w:rsid w:val="004A4F38"/>
    <w:rsid w:val="004B0D04"/>
    <w:rsid w:val="004B17E3"/>
    <w:rsid w:val="004C307A"/>
    <w:rsid w:val="004C4706"/>
    <w:rsid w:val="004C4A8B"/>
    <w:rsid w:val="004C78B9"/>
    <w:rsid w:val="004D0999"/>
    <w:rsid w:val="004D615A"/>
    <w:rsid w:val="004E4A3D"/>
    <w:rsid w:val="004E5DAF"/>
    <w:rsid w:val="004E71E1"/>
    <w:rsid w:val="004F77B7"/>
    <w:rsid w:val="0050109E"/>
    <w:rsid w:val="005012DB"/>
    <w:rsid w:val="00503051"/>
    <w:rsid w:val="00505C5B"/>
    <w:rsid w:val="00505EE1"/>
    <w:rsid w:val="00506D7B"/>
    <w:rsid w:val="00513A28"/>
    <w:rsid w:val="00513D9D"/>
    <w:rsid w:val="00515F1C"/>
    <w:rsid w:val="005209B1"/>
    <w:rsid w:val="005334D0"/>
    <w:rsid w:val="005348A8"/>
    <w:rsid w:val="005352BE"/>
    <w:rsid w:val="0053600A"/>
    <w:rsid w:val="00536E17"/>
    <w:rsid w:val="00545194"/>
    <w:rsid w:val="00546425"/>
    <w:rsid w:val="005514DD"/>
    <w:rsid w:val="00557615"/>
    <w:rsid w:val="00565C07"/>
    <w:rsid w:val="005708F2"/>
    <w:rsid w:val="00570DD3"/>
    <w:rsid w:val="005765C0"/>
    <w:rsid w:val="005771FB"/>
    <w:rsid w:val="00584228"/>
    <w:rsid w:val="00584519"/>
    <w:rsid w:val="00593461"/>
    <w:rsid w:val="0059389B"/>
    <w:rsid w:val="00594AE7"/>
    <w:rsid w:val="00595637"/>
    <w:rsid w:val="0059669E"/>
    <w:rsid w:val="0059755C"/>
    <w:rsid w:val="005A5D5D"/>
    <w:rsid w:val="005B7423"/>
    <w:rsid w:val="005C420C"/>
    <w:rsid w:val="005D0EFB"/>
    <w:rsid w:val="005D27A2"/>
    <w:rsid w:val="005E170C"/>
    <w:rsid w:val="005E24CE"/>
    <w:rsid w:val="005E4690"/>
    <w:rsid w:val="005E4757"/>
    <w:rsid w:val="005E4DDC"/>
    <w:rsid w:val="005E7EBF"/>
    <w:rsid w:val="005F4BB9"/>
    <w:rsid w:val="005F525C"/>
    <w:rsid w:val="006027EE"/>
    <w:rsid w:val="00602C36"/>
    <w:rsid w:val="006037BC"/>
    <w:rsid w:val="006044A8"/>
    <w:rsid w:val="00604539"/>
    <w:rsid w:val="00606572"/>
    <w:rsid w:val="00612C1F"/>
    <w:rsid w:val="006212FF"/>
    <w:rsid w:val="00622FAF"/>
    <w:rsid w:val="00623EDC"/>
    <w:rsid w:val="00630A25"/>
    <w:rsid w:val="0063534D"/>
    <w:rsid w:val="00640E64"/>
    <w:rsid w:val="00652D48"/>
    <w:rsid w:val="00652F07"/>
    <w:rsid w:val="00655227"/>
    <w:rsid w:val="00657CAF"/>
    <w:rsid w:val="00657CDF"/>
    <w:rsid w:val="00664864"/>
    <w:rsid w:val="00664C74"/>
    <w:rsid w:val="006665AF"/>
    <w:rsid w:val="00667EA2"/>
    <w:rsid w:val="00670F5F"/>
    <w:rsid w:val="00673DD5"/>
    <w:rsid w:val="00674AE1"/>
    <w:rsid w:val="00675E67"/>
    <w:rsid w:val="00683131"/>
    <w:rsid w:val="00687163"/>
    <w:rsid w:val="0069474E"/>
    <w:rsid w:val="0069559D"/>
    <w:rsid w:val="006956A8"/>
    <w:rsid w:val="006A00C0"/>
    <w:rsid w:val="006A09EE"/>
    <w:rsid w:val="006A559F"/>
    <w:rsid w:val="006A5E34"/>
    <w:rsid w:val="006B586A"/>
    <w:rsid w:val="006B613E"/>
    <w:rsid w:val="006D0699"/>
    <w:rsid w:val="006D1BDE"/>
    <w:rsid w:val="006D3A92"/>
    <w:rsid w:val="006D449F"/>
    <w:rsid w:val="006D51F0"/>
    <w:rsid w:val="006E0306"/>
    <w:rsid w:val="006E0B83"/>
    <w:rsid w:val="006E33B8"/>
    <w:rsid w:val="006E6A3B"/>
    <w:rsid w:val="0070008E"/>
    <w:rsid w:val="00700274"/>
    <w:rsid w:val="00702589"/>
    <w:rsid w:val="0071603C"/>
    <w:rsid w:val="007242F0"/>
    <w:rsid w:val="007267BA"/>
    <w:rsid w:val="00730F1B"/>
    <w:rsid w:val="00733A31"/>
    <w:rsid w:val="00733DB8"/>
    <w:rsid w:val="00734939"/>
    <w:rsid w:val="00734958"/>
    <w:rsid w:val="0073664A"/>
    <w:rsid w:val="007525B6"/>
    <w:rsid w:val="00754ED9"/>
    <w:rsid w:val="0075713A"/>
    <w:rsid w:val="00761E8E"/>
    <w:rsid w:val="00762ABF"/>
    <w:rsid w:val="00766403"/>
    <w:rsid w:val="00766E3E"/>
    <w:rsid w:val="0077253C"/>
    <w:rsid w:val="0077343A"/>
    <w:rsid w:val="0077547A"/>
    <w:rsid w:val="00780559"/>
    <w:rsid w:val="00783B3C"/>
    <w:rsid w:val="0078485F"/>
    <w:rsid w:val="00794A1B"/>
    <w:rsid w:val="0079512D"/>
    <w:rsid w:val="007958CF"/>
    <w:rsid w:val="0079769E"/>
    <w:rsid w:val="007A0696"/>
    <w:rsid w:val="007A1A61"/>
    <w:rsid w:val="007A7319"/>
    <w:rsid w:val="007B1B73"/>
    <w:rsid w:val="007D22BF"/>
    <w:rsid w:val="007D3083"/>
    <w:rsid w:val="007D39F0"/>
    <w:rsid w:val="007E1C1E"/>
    <w:rsid w:val="007E701E"/>
    <w:rsid w:val="007E7567"/>
    <w:rsid w:val="007F31C1"/>
    <w:rsid w:val="007F5A86"/>
    <w:rsid w:val="00806664"/>
    <w:rsid w:val="00807188"/>
    <w:rsid w:val="00807758"/>
    <w:rsid w:val="00807BDC"/>
    <w:rsid w:val="008113D4"/>
    <w:rsid w:val="00821A0B"/>
    <w:rsid w:val="00822D20"/>
    <w:rsid w:val="00824B27"/>
    <w:rsid w:val="00832ACB"/>
    <w:rsid w:val="008336E2"/>
    <w:rsid w:val="0083546E"/>
    <w:rsid w:val="0084110A"/>
    <w:rsid w:val="00842C5A"/>
    <w:rsid w:val="00844BEF"/>
    <w:rsid w:val="00845E11"/>
    <w:rsid w:val="00856B85"/>
    <w:rsid w:val="00864380"/>
    <w:rsid w:val="008677CF"/>
    <w:rsid w:val="008705AD"/>
    <w:rsid w:val="00885D8B"/>
    <w:rsid w:val="008908DC"/>
    <w:rsid w:val="00892B69"/>
    <w:rsid w:val="00895563"/>
    <w:rsid w:val="008A1D14"/>
    <w:rsid w:val="008A5FF6"/>
    <w:rsid w:val="008B4ECE"/>
    <w:rsid w:val="008B4F9A"/>
    <w:rsid w:val="008B52C7"/>
    <w:rsid w:val="008B74D2"/>
    <w:rsid w:val="008B7918"/>
    <w:rsid w:val="008C2BE8"/>
    <w:rsid w:val="008C630D"/>
    <w:rsid w:val="008C7028"/>
    <w:rsid w:val="008D1116"/>
    <w:rsid w:val="008D2652"/>
    <w:rsid w:val="008D32B8"/>
    <w:rsid w:val="008D4755"/>
    <w:rsid w:val="008D50B3"/>
    <w:rsid w:val="008E16F0"/>
    <w:rsid w:val="008F1722"/>
    <w:rsid w:val="008F2121"/>
    <w:rsid w:val="008F4D15"/>
    <w:rsid w:val="008F5AE8"/>
    <w:rsid w:val="008F6183"/>
    <w:rsid w:val="008F7BA9"/>
    <w:rsid w:val="00900564"/>
    <w:rsid w:val="00902CDD"/>
    <w:rsid w:val="00903076"/>
    <w:rsid w:val="009038C5"/>
    <w:rsid w:val="00903A7C"/>
    <w:rsid w:val="00903AB3"/>
    <w:rsid w:val="00905B67"/>
    <w:rsid w:val="00910716"/>
    <w:rsid w:val="0091210A"/>
    <w:rsid w:val="009132E4"/>
    <w:rsid w:val="00914168"/>
    <w:rsid w:val="00917740"/>
    <w:rsid w:val="0092192E"/>
    <w:rsid w:val="00921E8A"/>
    <w:rsid w:val="00930FB7"/>
    <w:rsid w:val="00932E87"/>
    <w:rsid w:val="00933A7E"/>
    <w:rsid w:val="00943807"/>
    <w:rsid w:val="00946A78"/>
    <w:rsid w:val="009553A2"/>
    <w:rsid w:val="00963827"/>
    <w:rsid w:val="00965905"/>
    <w:rsid w:val="0097157C"/>
    <w:rsid w:val="0097696B"/>
    <w:rsid w:val="00990FA8"/>
    <w:rsid w:val="00991018"/>
    <w:rsid w:val="00992C11"/>
    <w:rsid w:val="0099375E"/>
    <w:rsid w:val="00996964"/>
    <w:rsid w:val="009A16B3"/>
    <w:rsid w:val="009A4C53"/>
    <w:rsid w:val="009B1072"/>
    <w:rsid w:val="009B1A82"/>
    <w:rsid w:val="009B3805"/>
    <w:rsid w:val="009C0DB0"/>
    <w:rsid w:val="009C4E41"/>
    <w:rsid w:val="009C6222"/>
    <w:rsid w:val="009D0E2D"/>
    <w:rsid w:val="009D0F02"/>
    <w:rsid w:val="009D51B5"/>
    <w:rsid w:val="009E46B4"/>
    <w:rsid w:val="009E70AB"/>
    <w:rsid w:val="009F690A"/>
    <w:rsid w:val="009F69B7"/>
    <w:rsid w:val="009F7736"/>
    <w:rsid w:val="00A02491"/>
    <w:rsid w:val="00A03311"/>
    <w:rsid w:val="00A06A51"/>
    <w:rsid w:val="00A12191"/>
    <w:rsid w:val="00A129DC"/>
    <w:rsid w:val="00A15BA6"/>
    <w:rsid w:val="00A16DE5"/>
    <w:rsid w:val="00A17A66"/>
    <w:rsid w:val="00A21189"/>
    <w:rsid w:val="00A23020"/>
    <w:rsid w:val="00A35EFD"/>
    <w:rsid w:val="00A40C6D"/>
    <w:rsid w:val="00A43341"/>
    <w:rsid w:val="00A47E91"/>
    <w:rsid w:val="00A520B3"/>
    <w:rsid w:val="00A52E4C"/>
    <w:rsid w:val="00A52F39"/>
    <w:rsid w:val="00A56046"/>
    <w:rsid w:val="00A6196C"/>
    <w:rsid w:val="00A654F4"/>
    <w:rsid w:val="00A66D4D"/>
    <w:rsid w:val="00A67867"/>
    <w:rsid w:val="00A71A69"/>
    <w:rsid w:val="00A733F0"/>
    <w:rsid w:val="00A73BEC"/>
    <w:rsid w:val="00A77602"/>
    <w:rsid w:val="00A77EA7"/>
    <w:rsid w:val="00A80C0F"/>
    <w:rsid w:val="00A81CCA"/>
    <w:rsid w:val="00A87D08"/>
    <w:rsid w:val="00A91309"/>
    <w:rsid w:val="00A92EBC"/>
    <w:rsid w:val="00A934B3"/>
    <w:rsid w:val="00A97869"/>
    <w:rsid w:val="00AA2192"/>
    <w:rsid w:val="00AA4339"/>
    <w:rsid w:val="00AA74ED"/>
    <w:rsid w:val="00AC229E"/>
    <w:rsid w:val="00AC7087"/>
    <w:rsid w:val="00AD4665"/>
    <w:rsid w:val="00AD4BEE"/>
    <w:rsid w:val="00AD7B10"/>
    <w:rsid w:val="00AE4339"/>
    <w:rsid w:val="00AE4C3A"/>
    <w:rsid w:val="00AE4E9D"/>
    <w:rsid w:val="00AE6221"/>
    <w:rsid w:val="00AE631E"/>
    <w:rsid w:val="00AE7D22"/>
    <w:rsid w:val="00AF0651"/>
    <w:rsid w:val="00AF079C"/>
    <w:rsid w:val="00AF0DC5"/>
    <w:rsid w:val="00AF324E"/>
    <w:rsid w:val="00AF4AA7"/>
    <w:rsid w:val="00AF5F32"/>
    <w:rsid w:val="00AF7009"/>
    <w:rsid w:val="00AF7EE7"/>
    <w:rsid w:val="00B00453"/>
    <w:rsid w:val="00B016F9"/>
    <w:rsid w:val="00B02047"/>
    <w:rsid w:val="00B06C0C"/>
    <w:rsid w:val="00B12690"/>
    <w:rsid w:val="00B1493E"/>
    <w:rsid w:val="00B1562E"/>
    <w:rsid w:val="00B17DBD"/>
    <w:rsid w:val="00B26B70"/>
    <w:rsid w:val="00B26BCC"/>
    <w:rsid w:val="00B31485"/>
    <w:rsid w:val="00B366E2"/>
    <w:rsid w:val="00B424B5"/>
    <w:rsid w:val="00B42EE5"/>
    <w:rsid w:val="00B43581"/>
    <w:rsid w:val="00B4393D"/>
    <w:rsid w:val="00B55B95"/>
    <w:rsid w:val="00B5707D"/>
    <w:rsid w:val="00B600D9"/>
    <w:rsid w:val="00B622DD"/>
    <w:rsid w:val="00B63EA8"/>
    <w:rsid w:val="00B65E42"/>
    <w:rsid w:val="00B65EE0"/>
    <w:rsid w:val="00B70AAE"/>
    <w:rsid w:val="00B72108"/>
    <w:rsid w:val="00B81C64"/>
    <w:rsid w:val="00B856D0"/>
    <w:rsid w:val="00B85FD3"/>
    <w:rsid w:val="00B938C1"/>
    <w:rsid w:val="00B96A81"/>
    <w:rsid w:val="00B97BCD"/>
    <w:rsid w:val="00BA019F"/>
    <w:rsid w:val="00BA116F"/>
    <w:rsid w:val="00BA1E7C"/>
    <w:rsid w:val="00BC15D0"/>
    <w:rsid w:val="00BC1A04"/>
    <w:rsid w:val="00BC26AF"/>
    <w:rsid w:val="00BC2D86"/>
    <w:rsid w:val="00BC4A80"/>
    <w:rsid w:val="00BC693A"/>
    <w:rsid w:val="00BD2539"/>
    <w:rsid w:val="00BD56F4"/>
    <w:rsid w:val="00BE7034"/>
    <w:rsid w:val="00BF62B0"/>
    <w:rsid w:val="00C03C9B"/>
    <w:rsid w:val="00C042E5"/>
    <w:rsid w:val="00C049BF"/>
    <w:rsid w:val="00C06A38"/>
    <w:rsid w:val="00C06BCD"/>
    <w:rsid w:val="00C077C0"/>
    <w:rsid w:val="00C07CA4"/>
    <w:rsid w:val="00C118D7"/>
    <w:rsid w:val="00C16F73"/>
    <w:rsid w:val="00C17D6D"/>
    <w:rsid w:val="00C17E2F"/>
    <w:rsid w:val="00C208D0"/>
    <w:rsid w:val="00C2189D"/>
    <w:rsid w:val="00C261B4"/>
    <w:rsid w:val="00C26636"/>
    <w:rsid w:val="00C33F85"/>
    <w:rsid w:val="00C3609C"/>
    <w:rsid w:val="00C36109"/>
    <w:rsid w:val="00C368D4"/>
    <w:rsid w:val="00C373BE"/>
    <w:rsid w:val="00C4178D"/>
    <w:rsid w:val="00C42B55"/>
    <w:rsid w:val="00C465A4"/>
    <w:rsid w:val="00C502B7"/>
    <w:rsid w:val="00C51B4B"/>
    <w:rsid w:val="00C55523"/>
    <w:rsid w:val="00C555A5"/>
    <w:rsid w:val="00C57C13"/>
    <w:rsid w:val="00C602DD"/>
    <w:rsid w:val="00C6199E"/>
    <w:rsid w:val="00C61C1A"/>
    <w:rsid w:val="00C67AE9"/>
    <w:rsid w:val="00C70F26"/>
    <w:rsid w:val="00C74472"/>
    <w:rsid w:val="00C772FE"/>
    <w:rsid w:val="00C77A0A"/>
    <w:rsid w:val="00C80A39"/>
    <w:rsid w:val="00C818F0"/>
    <w:rsid w:val="00C82F32"/>
    <w:rsid w:val="00C84930"/>
    <w:rsid w:val="00C91998"/>
    <w:rsid w:val="00C94201"/>
    <w:rsid w:val="00CA4787"/>
    <w:rsid w:val="00CA58F9"/>
    <w:rsid w:val="00CB6826"/>
    <w:rsid w:val="00CB7EDC"/>
    <w:rsid w:val="00CC5624"/>
    <w:rsid w:val="00CC6B93"/>
    <w:rsid w:val="00CD1279"/>
    <w:rsid w:val="00CD5EF7"/>
    <w:rsid w:val="00CE2E20"/>
    <w:rsid w:val="00CE30CE"/>
    <w:rsid w:val="00CE53F2"/>
    <w:rsid w:val="00CE7147"/>
    <w:rsid w:val="00CF31CD"/>
    <w:rsid w:val="00CF670D"/>
    <w:rsid w:val="00D01C81"/>
    <w:rsid w:val="00D020FD"/>
    <w:rsid w:val="00D0471C"/>
    <w:rsid w:val="00D07FAD"/>
    <w:rsid w:val="00D1285F"/>
    <w:rsid w:val="00D1359F"/>
    <w:rsid w:val="00D20B5C"/>
    <w:rsid w:val="00D27AD6"/>
    <w:rsid w:val="00D32088"/>
    <w:rsid w:val="00D36FB8"/>
    <w:rsid w:val="00D40577"/>
    <w:rsid w:val="00D46569"/>
    <w:rsid w:val="00D47333"/>
    <w:rsid w:val="00D55D2A"/>
    <w:rsid w:val="00D60BEE"/>
    <w:rsid w:val="00D6173F"/>
    <w:rsid w:val="00D63177"/>
    <w:rsid w:val="00D636BC"/>
    <w:rsid w:val="00D652F2"/>
    <w:rsid w:val="00D73463"/>
    <w:rsid w:val="00D7394C"/>
    <w:rsid w:val="00DA1C1C"/>
    <w:rsid w:val="00DA2621"/>
    <w:rsid w:val="00DA5986"/>
    <w:rsid w:val="00DA6902"/>
    <w:rsid w:val="00DB68CD"/>
    <w:rsid w:val="00DB6C84"/>
    <w:rsid w:val="00DB6DF5"/>
    <w:rsid w:val="00DB6FD4"/>
    <w:rsid w:val="00DC0A2A"/>
    <w:rsid w:val="00DC6308"/>
    <w:rsid w:val="00DC6E41"/>
    <w:rsid w:val="00DC73C0"/>
    <w:rsid w:val="00DD29A6"/>
    <w:rsid w:val="00DD2AD2"/>
    <w:rsid w:val="00DD3B84"/>
    <w:rsid w:val="00DD5B56"/>
    <w:rsid w:val="00DD6B20"/>
    <w:rsid w:val="00DE7EFF"/>
    <w:rsid w:val="00DF46E2"/>
    <w:rsid w:val="00DF5A47"/>
    <w:rsid w:val="00DF6216"/>
    <w:rsid w:val="00DF6543"/>
    <w:rsid w:val="00E00583"/>
    <w:rsid w:val="00E01284"/>
    <w:rsid w:val="00E01B41"/>
    <w:rsid w:val="00E137A6"/>
    <w:rsid w:val="00E16665"/>
    <w:rsid w:val="00E24803"/>
    <w:rsid w:val="00E32C18"/>
    <w:rsid w:val="00E3633F"/>
    <w:rsid w:val="00E41209"/>
    <w:rsid w:val="00E41226"/>
    <w:rsid w:val="00E44850"/>
    <w:rsid w:val="00E511D3"/>
    <w:rsid w:val="00E54B38"/>
    <w:rsid w:val="00E54DC7"/>
    <w:rsid w:val="00E62B52"/>
    <w:rsid w:val="00E62FE7"/>
    <w:rsid w:val="00E70060"/>
    <w:rsid w:val="00E76DDC"/>
    <w:rsid w:val="00E825E1"/>
    <w:rsid w:val="00E82B2D"/>
    <w:rsid w:val="00E90A63"/>
    <w:rsid w:val="00E94774"/>
    <w:rsid w:val="00E95F80"/>
    <w:rsid w:val="00EA1014"/>
    <w:rsid w:val="00EA134C"/>
    <w:rsid w:val="00EA19DB"/>
    <w:rsid w:val="00EA6F79"/>
    <w:rsid w:val="00EB67AE"/>
    <w:rsid w:val="00EC2FB8"/>
    <w:rsid w:val="00EC3DF1"/>
    <w:rsid w:val="00EC7FC3"/>
    <w:rsid w:val="00ED1241"/>
    <w:rsid w:val="00ED5681"/>
    <w:rsid w:val="00EE0975"/>
    <w:rsid w:val="00EE3B68"/>
    <w:rsid w:val="00EE5CED"/>
    <w:rsid w:val="00EE62D6"/>
    <w:rsid w:val="00EF4789"/>
    <w:rsid w:val="00F0752B"/>
    <w:rsid w:val="00F142DD"/>
    <w:rsid w:val="00F15237"/>
    <w:rsid w:val="00F2232B"/>
    <w:rsid w:val="00F22643"/>
    <w:rsid w:val="00F250F6"/>
    <w:rsid w:val="00F25A5C"/>
    <w:rsid w:val="00F2636D"/>
    <w:rsid w:val="00F26E66"/>
    <w:rsid w:val="00F313EA"/>
    <w:rsid w:val="00F34545"/>
    <w:rsid w:val="00F4343A"/>
    <w:rsid w:val="00F43692"/>
    <w:rsid w:val="00F45A2F"/>
    <w:rsid w:val="00F56DEA"/>
    <w:rsid w:val="00F60876"/>
    <w:rsid w:val="00F60D8D"/>
    <w:rsid w:val="00F63C40"/>
    <w:rsid w:val="00F67B90"/>
    <w:rsid w:val="00F67D55"/>
    <w:rsid w:val="00F729C2"/>
    <w:rsid w:val="00F74568"/>
    <w:rsid w:val="00F80818"/>
    <w:rsid w:val="00F83B2D"/>
    <w:rsid w:val="00F862B3"/>
    <w:rsid w:val="00F90710"/>
    <w:rsid w:val="00F92B7A"/>
    <w:rsid w:val="00F96546"/>
    <w:rsid w:val="00FA0DBE"/>
    <w:rsid w:val="00FA4220"/>
    <w:rsid w:val="00FA50E6"/>
    <w:rsid w:val="00FA53A4"/>
    <w:rsid w:val="00FA69C4"/>
    <w:rsid w:val="00FB01EB"/>
    <w:rsid w:val="00FB514E"/>
    <w:rsid w:val="00FB67F7"/>
    <w:rsid w:val="00FB7581"/>
    <w:rsid w:val="00FC1BA8"/>
    <w:rsid w:val="00FC4D31"/>
    <w:rsid w:val="00FC6E18"/>
    <w:rsid w:val="00FD2541"/>
    <w:rsid w:val="00FD75D3"/>
    <w:rsid w:val="00FE1F11"/>
    <w:rsid w:val="00FE28A1"/>
    <w:rsid w:val="00FE721B"/>
    <w:rsid w:val="00FF2C71"/>
    <w:rsid w:val="00FF579A"/>
    <w:rsid w:val="00FF7B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8F5E2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4755"/>
    <w:rPr>
      <w:rFonts w:ascii="Helvetica Neue Light" w:eastAsia="Times New Roman" w:hAnsi="Helvetica Neue Light" w:cs="Times New Roman"/>
      <w:lang w:eastAsia="en-US"/>
    </w:rPr>
  </w:style>
  <w:style w:type="paragraph" w:styleId="Heading1">
    <w:name w:val="heading 1"/>
    <w:basedOn w:val="Normal"/>
    <w:next w:val="Normal-indent"/>
    <w:link w:val="Heading1Char"/>
    <w:qFormat/>
    <w:rsid w:val="009132E4"/>
    <w:pPr>
      <w:keepNext/>
      <w:pBdr>
        <w:top w:val="double" w:sz="4" w:space="1" w:color="auto"/>
      </w:pBdr>
      <w:outlineLvl w:val="0"/>
    </w:pPr>
    <w:rPr>
      <w:rFonts w:ascii="Helvetica Neue Bold Condensed" w:hAnsi="Helvetica Neue Bold Condensed"/>
      <w:caps/>
      <w:kern w:val="28"/>
      <w:sz w:val="44"/>
    </w:rPr>
  </w:style>
  <w:style w:type="paragraph" w:styleId="Heading2">
    <w:name w:val="heading 2"/>
    <w:basedOn w:val="Normal"/>
    <w:next w:val="Normal-indent"/>
    <w:link w:val="Heading2Char"/>
    <w:qFormat/>
    <w:rsid w:val="007A1A61"/>
    <w:pPr>
      <w:pBdr>
        <w:bottom w:val="single" w:sz="2" w:space="1" w:color="auto"/>
      </w:pBdr>
      <w:spacing w:before="300" w:after="180"/>
      <w:outlineLvl w:val="1"/>
    </w:pPr>
    <w:rPr>
      <w:rFonts w:ascii="Helvetica Neue UltraLight" w:hAnsi="Helvetica Neue UltraLight"/>
      <w:sz w:val="40"/>
    </w:rPr>
  </w:style>
  <w:style w:type="paragraph" w:styleId="Heading3">
    <w:name w:val="heading 3"/>
    <w:basedOn w:val="Normal"/>
    <w:next w:val="Normal-indent"/>
    <w:link w:val="Heading3Char"/>
    <w:qFormat/>
    <w:rsid w:val="007A1A61"/>
    <w:pPr>
      <w:keepNext/>
      <w:spacing w:before="240" w:after="60"/>
      <w:ind w:left="432"/>
      <w:outlineLvl w:val="2"/>
    </w:pPr>
    <w:rPr>
      <w:rFonts w:ascii="Helvetica Neue" w:hAnsi="Helvetica Neue"/>
      <w:sz w:val="32"/>
    </w:rPr>
  </w:style>
  <w:style w:type="paragraph" w:styleId="Heading4">
    <w:name w:val="heading 4"/>
    <w:basedOn w:val="Normal-indent"/>
    <w:next w:val="Normal-indent"/>
    <w:link w:val="Heading4Char"/>
    <w:qFormat/>
    <w:rsid w:val="003504FF"/>
    <w:pPr>
      <w:keepNext/>
      <w:spacing w:before="60" w:after="60"/>
      <w:ind w:left="1584" w:hanging="720"/>
      <w:outlineLvl w:val="3"/>
    </w:pPr>
    <w:rPr>
      <w:rFonts w:ascii="Helvetica Neue" w:hAnsi="Helvetica Neue"/>
      <w:szCs w:val="22"/>
      <w:lang w:eastAsia="en-US"/>
    </w:rPr>
  </w:style>
  <w:style w:type="paragraph" w:styleId="Heading5">
    <w:name w:val="heading 5"/>
    <w:basedOn w:val="Normal"/>
    <w:next w:val="Normal-indent"/>
    <w:link w:val="Heading5Char"/>
    <w:qFormat/>
    <w:rsid w:val="007A1A61"/>
    <w:pPr>
      <w:spacing w:before="120"/>
      <w:ind w:left="1296" w:hanging="720"/>
      <w:outlineLvl w:val="4"/>
    </w:pPr>
  </w:style>
  <w:style w:type="paragraph" w:styleId="Heading6">
    <w:name w:val="heading 6"/>
    <w:basedOn w:val="Normal"/>
    <w:next w:val="Normal"/>
    <w:link w:val="Heading6Char"/>
    <w:qFormat/>
    <w:rsid w:val="007A1A61"/>
    <w:pPr>
      <w:spacing w:before="240"/>
      <w:ind w:left="720"/>
      <w:outlineLvl w:val="5"/>
    </w:pPr>
    <w:rPr>
      <w:b/>
    </w:rPr>
  </w:style>
  <w:style w:type="paragraph" w:styleId="Heading9">
    <w:name w:val="heading 9"/>
    <w:basedOn w:val="Normal"/>
    <w:next w:val="Normal"/>
    <w:link w:val="Heading9Char"/>
    <w:qFormat/>
    <w:rsid w:val="006B586A"/>
    <w:pPr>
      <w:spacing w:before="240" w:after="60"/>
      <w:outlineLvl w:val="8"/>
    </w:pPr>
    <w:rPr>
      <w:rFonts w:ascii="Arial" w:hAnsi="Arial"/>
      <w:b/>
      <w:i/>
      <w:sz w:val="1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
    <w:name w:val="Normal - indent"/>
    <w:basedOn w:val="Normal"/>
    <w:rsid w:val="00AF7009"/>
    <w:pPr>
      <w:spacing w:before="120" w:after="120"/>
      <w:ind w:left="864"/>
      <w:jc w:val="both"/>
    </w:pPr>
    <w:rPr>
      <w:sz w:val="22"/>
      <w:lang w:eastAsia="ja-JP"/>
    </w:rPr>
  </w:style>
  <w:style w:type="character" w:customStyle="1" w:styleId="Heading1Char">
    <w:name w:val="Heading 1 Char"/>
    <w:basedOn w:val="DefaultParagraphFont"/>
    <w:link w:val="Heading1"/>
    <w:rsid w:val="009132E4"/>
    <w:rPr>
      <w:rFonts w:ascii="Helvetica Neue Bold Condensed" w:eastAsia="Times New Roman" w:hAnsi="Helvetica Neue Bold Condensed" w:cs="Times New Roman"/>
      <w:caps/>
      <w:kern w:val="28"/>
      <w:sz w:val="44"/>
      <w:lang w:eastAsia="en-US"/>
    </w:rPr>
  </w:style>
  <w:style w:type="character" w:customStyle="1" w:styleId="Heading2Char">
    <w:name w:val="Heading 2 Char"/>
    <w:basedOn w:val="DefaultParagraphFont"/>
    <w:link w:val="Heading2"/>
    <w:rsid w:val="007A1A61"/>
    <w:rPr>
      <w:rFonts w:ascii="Helvetica Neue UltraLight" w:eastAsia="Times New Roman" w:hAnsi="Helvetica Neue UltraLight" w:cs="Times New Roman"/>
      <w:sz w:val="40"/>
      <w:lang w:eastAsia="en-US"/>
    </w:rPr>
  </w:style>
  <w:style w:type="character" w:customStyle="1" w:styleId="Heading3Char">
    <w:name w:val="Heading 3 Char"/>
    <w:basedOn w:val="DefaultParagraphFont"/>
    <w:link w:val="Heading3"/>
    <w:rsid w:val="007A1A61"/>
    <w:rPr>
      <w:rFonts w:ascii="Helvetica Neue" w:eastAsia="Times New Roman" w:hAnsi="Helvetica Neue" w:cs="Times New Roman"/>
      <w:sz w:val="32"/>
      <w:lang w:eastAsia="en-US"/>
    </w:rPr>
  </w:style>
  <w:style w:type="character" w:customStyle="1" w:styleId="Heading4Char">
    <w:name w:val="Heading 4 Char"/>
    <w:basedOn w:val="DefaultParagraphFont"/>
    <w:link w:val="Heading4"/>
    <w:rsid w:val="003504FF"/>
    <w:rPr>
      <w:rFonts w:ascii="Helvetica Neue" w:eastAsia="Times New Roman" w:hAnsi="Helvetica Neue" w:cs="Times New Roman"/>
      <w:sz w:val="22"/>
      <w:szCs w:val="22"/>
      <w:lang w:eastAsia="en-US"/>
    </w:rPr>
  </w:style>
  <w:style w:type="character" w:customStyle="1" w:styleId="Heading5Char">
    <w:name w:val="Heading 5 Char"/>
    <w:basedOn w:val="DefaultParagraphFont"/>
    <w:link w:val="Heading5"/>
    <w:rsid w:val="007A1A61"/>
    <w:rPr>
      <w:rFonts w:ascii="Helvetica Neue Light" w:eastAsia="Times New Roman" w:hAnsi="Helvetica Neue Light" w:cs="Times New Roman"/>
      <w:lang w:eastAsia="en-US"/>
    </w:rPr>
  </w:style>
  <w:style w:type="character" w:customStyle="1" w:styleId="Heading6Char">
    <w:name w:val="Heading 6 Char"/>
    <w:basedOn w:val="DefaultParagraphFont"/>
    <w:link w:val="Heading6"/>
    <w:rsid w:val="007A1A61"/>
    <w:rPr>
      <w:rFonts w:ascii="Helvetica Neue Light" w:eastAsia="Times New Roman" w:hAnsi="Helvetica Neue Light" w:cs="Times New Roman"/>
      <w:b/>
      <w:lang w:eastAsia="en-US"/>
    </w:rPr>
  </w:style>
  <w:style w:type="character" w:customStyle="1" w:styleId="Heading9Char">
    <w:name w:val="Heading 9 Char"/>
    <w:basedOn w:val="DefaultParagraphFont"/>
    <w:link w:val="Heading9"/>
    <w:rsid w:val="006B586A"/>
    <w:rPr>
      <w:rFonts w:ascii="Arial" w:eastAsia="Times New Roman" w:hAnsi="Arial" w:cs="Times New Roman"/>
      <w:b/>
      <w:i/>
      <w:sz w:val="18"/>
    </w:rPr>
  </w:style>
  <w:style w:type="paragraph" w:styleId="BalloonText">
    <w:name w:val="Balloon Text"/>
    <w:basedOn w:val="Normal"/>
    <w:link w:val="BalloonTextChar"/>
    <w:semiHidden/>
    <w:unhideWhenUsed/>
    <w:rsid w:val="000C26B1"/>
    <w:rPr>
      <w:rFonts w:ascii="Lucida Grande" w:hAnsi="Lucida Grande" w:cs="Lucida Grande"/>
      <w:sz w:val="18"/>
      <w:szCs w:val="18"/>
    </w:rPr>
  </w:style>
  <w:style w:type="character" w:customStyle="1" w:styleId="BalloonTextChar">
    <w:name w:val="Balloon Text Char"/>
    <w:basedOn w:val="DefaultParagraphFont"/>
    <w:link w:val="BalloonText"/>
    <w:semiHidden/>
    <w:rsid w:val="000C26B1"/>
    <w:rPr>
      <w:rFonts w:ascii="Lucida Grande" w:eastAsia="Times New Roman" w:hAnsi="Lucida Grande" w:cs="Lucida Grande"/>
      <w:sz w:val="18"/>
      <w:szCs w:val="18"/>
      <w:lang w:eastAsia="en-US"/>
    </w:rPr>
  </w:style>
  <w:style w:type="paragraph" w:styleId="BodyText">
    <w:name w:val="Body Text"/>
    <w:basedOn w:val="Normal"/>
    <w:link w:val="BodyTextChar"/>
    <w:rsid w:val="006B586A"/>
    <w:pPr>
      <w:jc w:val="center"/>
    </w:pPr>
    <w:rPr>
      <w:rFonts w:ascii="Tahoma" w:hAnsi="Tahoma"/>
      <w:i/>
      <w:color w:val="999999"/>
      <w:lang w:eastAsia="ja-JP"/>
    </w:rPr>
  </w:style>
  <w:style w:type="character" w:customStyle="1" w:styleId="BodyTextChar">
    <w:name w:val="Body Text Char"/>
    <w:basedOn w:val="DefaultParagraphFont"/>
    <w:link w:val="BodyText"/>
    <w:rsid w:val="006B586A"/>
    <w:rPr>
      <w:rFonts w:ascii="Tahoma" w:eastAsia="Times New Roman" w:hAnsi="Tahoma" w:cs="Times New Roman"/>
      <w:i/>
      <w:color w:val="999999"/>
    </w:rPr>
  </w:style>
  <w:style w:type="paragraph" w:customStyle="1" w:styleId="BulletList">
    <w:name w:val="Bullet List"/>
    <w:basedOn w:val="Normal-indent"/>
    <w:qFormat/>
    <w:rsid w:val="003504FF"/>
    <w:pPr>
      <w:numPr>
        <w:numId w:val="5"/>
      </w:numPr>
    </w:pPr>
  </w:style>
  <w:style w:type="paragraph" w:customStyle="1" w:styleId="Code">
    <w:name w:val="Code"/>
    <w:rsid w:val="006B586A"/>
    <w:pPr>
      <w:spacing w:before="60"/>
      <w:ind w:left="1440"/>
    </w:pPr>
    <w:rPr>
      <w:rFonts w:ascii="Courier New" w:eastAsia="Times New Roman" w:hAnsi="Courier New" w:cs="Times New Roman"/>
      <w:noProof/>
      <w:sz w:val="16"/>
    </w:rPr>
  </w:style>
  <w:style w:type="character" w:customStyle="1" w:styleId="CodeInline">
    <w:name w:val="Code Inline"/>
    <w:basedOn w:val="DefaultParagraphFont"/>
    <w:uiPriority w:val="1"/>
    <w:qFormat/>
    <w:rsid w:val="007F31C1"/>
    <w:rPr>
      <w:rFonts w:ascii="Courier New" w:hAnsi="Courier New"/>
      <w:color w:val="auto"/>
      <w:sz w:val="18"/>
      <w:szCs w:val="20"/>
    </w:rPr>
  </w:style>
  <w:style w:type="character" w:styleId="CommentReference">
    <w:name w:val="annotation reference"/>
    <w:basedOn w:val="DefaultParagraphFont"/>
    <w:semiHidden/>
    <w:rsid w:val="006B586A"/>
    <w:rPr>
      <w:sz w:val="16"/>
      <w:szCs w:val="16"/>
    </w:rPr>
  </w:style>
  <w:style w:type="paragraph" w:styleId="CommentText">
    <w:name w:val="annotation text"/>
    <w:basedOn w:val="Normal"/>
    <w:link w:val="CommentTextChar"/>
    <w:semiHidden/>
    <w:rsid w:val="006B586A"/>
    <w:rPr>
      <w:lang w:eastAsia="ja-JP"/>
    </w:rPr>
  </w:style>
  <w:style w:type="character" w:customStyle="1" w:styleId="CommentTextChar">
    <w:name w:val="Comment Text Char"/>
    <w:basedOn w:val="DefaultParagraphFont"/>
    <w:link w:val="CommentText"/>
    <w:semiHidden/>
    <w:rsid w:val="006B586A"/>
    <w:rPr>
      <w:rFonts w:ascii="Helvetica Neue Light" w:eastAsia="Times New Roman" w:hAnsi="Helvetica Neue Light" w:cs="Times New Roman"/>
    </w:rPr>
  </w:style>
  <w:style w:type="paragraph" w:styleId="CommentSubject">
    <w:name w:val="annotation subject"/>
    <w:basedOn w:val="CommentText"/>
    <w:next w:val="CommentText"/>
    <w:link w:val="CommentSubjectChar"/>
    <w:semiHidden/>
    <w:rsid w:val="006B586A"/>
    <w:rPr>
      <w:b/>
      <w:bCs/>
    </w:rPr>
  </w:style>
  <w:style w:type="character" w:customStyle="1" w:styleId="CommentSubjectChar">
    <w:name w:val="Comment Subject Char"/>
    <w:basedOn w:val="CommentTextChar"/>
    <w:link w:val="CommentSubject"/>
    <w:semiHidden/>
    <w:rsid w:val="006B586A"/>
    <w:rPr>
      <w:rFonts w:ascii="Helvetica Neue Light" w:eastAsia="Times New Roman" w:hAnsi="Helvetica Neue Light" w:cs="Times New Roman"/>
      <w:b/>
      <w:bCs/>
    </w:rPr>
  </w:style>
  <w:style w:type="paragraph" w:styleId="DocumentMap">
    <w:name w:val="Document Map"/>
    <w:basedOn w:val="Normal"/>
    <w:link w:val="DocumentMapChar"/>
    <w:semiHidden/>
    <w:rsid w:val="006B586A"/>
    <w:pPr>
      <w:shd w:val="clear" w:color="auto" w:fill="000080"/>
    </w:pPr>
    <w:rPr>
      <w:rFonts w:ascii="Tahoma" w:hAnsi="Tahoma" w:cs="Tahoma"/>
      <w:lang w:eastAsia="ja-JP"/>
    </w:rPr>
  </w:style>
  <w:style w:type="character" w:customStyle="1" w:styleId="DocumentMapChar">
    <w:name w:val="Document Map Char"/>
    <w:basedOn w:val="DefaultParagraphFont"/>
    <w:link w:val="DocumentMap"/>
    <w:semiHidden/>
    <w:rsid w:val="006B586A"/>
    <w:rPr>
      <w:rFonts w:ascii="Tahoma" w:eastAsia="Times New Roman" w:hAnsi="Tahoma" w:cs="Tahoma"/>
      <w:shd w:val="clear" w:color="auto" w:fill="000080"/>
    </w:rPr>
  </w:style>
  <w:style w:type="character" w:customStyle="1" w:styleId="FigureCodeTableNumber">
    <w:name w:val="Figure/Code/Table Number"/>
    <w:basedOn w:val="DefaultParagraphFont"/>
    <w:rsid w:val="006B586A"/>
    <w:rPr>
      <w:rFonts w:ascii="HelveticaNeue MediumCond" w:hAnsi="HelveticaNeue MediumCond"/>
      <w:b/>
      <w:i/>
      <w:color w:val="auto"/>
    </w:rPr>
  </w:style>
  <w:style w:type="paragraph" w:styleId="Footer">
    <w:name w:val="footer"/>
    <w:basedOn w:val="Normal"/>
    <w:link w:val="FooterChar"/>
    <w:rsid w:val="006B586A"/>
    <w:pPr>
      <w:tabs>
        <w:tab w:val="center" w:pos="4320"/>
        <w:tab w:val="right" w:pos="8640"/>
      </w:tabs>
    </w:pPr>
    <w:rPr>
      <w:color w:val="7F7F7F" w:themeColor="text1" w:themeTint="80"/>
      <w:sz w:val="20"/>
      <w:lang w:eastAsia="ja-JP"/>
    </w:rPr>
  </w:style>
  <w:style w:type="character" w:customStyle="1" w:styleId="FooterChar">
    <w:name w:val="Footer Char"/>
    <w:basedOn w:val="DefaultParagraphFont"/>
    <w:link w:val="Footer"/>
    <w:rsid w:val="006B586A"/>
    <w:rPr>
      <w:rFonts w:ascii="Helvetica Neue Light" w:eastAsia="Times New Roman" w:hAnsi="Helvetica Neue Light" w:cs="Times New Roman"/>
      <w:color w:val="7F7F7F" w:themeColor="text1" w:themeTint="80"/>
      <w:sz w:val="20"/>
    </w:rPr>
  </w:style>
  <w:style w:type="character" w:styleId="Hyperlink">
    <w:name w:val="Hyperlink"/>
    <w:basedOn w:val="DefaultParagraphFont"/>
    <w:uiPriority w:val="99"/>
    <w:rsid w:val="006B586A"/>
    <w:rPr>
      <w:color w:val="0000FF"/>
      <w:u w:val="single"/>
    </w:rPr>
  </w:style>
  <w:style w:type="paragraph" w:styleId="ListBullet">
    <w:name w:val="List Bullet"/>
    <w:basedOn w:val="Normal"/>
    <w:autoRedefine/>
    <w:rsid w:val="006B586A"/>
    <w:pPr>
      <w:tabs>
        <w:tab w:val="num" w:pos="360"/>
      </w:tabs>
      <w:ind w:left="360" w:hanging="360"/>
    </w:pPr>
    <w:rPr>
      <w:rFonts w:ascii="Arial" w:hAnsi="Arial"/>
      <w:sz w:val="18"/>
      <w:lang w:eastAsia="ja-JP"/>
    </w:rPr>
  </w:style>
  <w:style w:type="paragraph" w:styleId="ListParagraph">
    <w:name w:val="List Paragraph"/>
    <w:basedOn w:val="Normal"/>
    <w:uiPriority w:val="34"/>
    <w:qFormat/>
    <w:rsid w:val="006B586A"/>
    <w:pPr>
      <w:ind w:left="720"/>
      <w:contextualSpacing/>
    </w:pPr>
    <w:rPr>
      <w:lang w:eastAsia="ja-JP"/>
    </w:rPr>
  </w:style>
  <w:style w:type="character" w:styleId="PageNumber">
    <w:name w:val="page number"/>
    <w:basedOn w:val="DefaultParagraphFont"/>
    <w:rsid w:val="006B586A"/>
  </w:style>
  <w:style w:type="paragraph" w:customStyle="1" w:styleId="Subtitle1">
    <w:name w:val="Subtitle1"/>
    <w:basedOn w:val="Normal"/>
    <w:rsid w:val="006B586A"/>
    <w:rPr>
      <w:b/>
      <w:sz w:val="26"/>
    </w:rPr>
  </w:style>
  <w:style w:type="paragraph" w:styleId="Subtitle">
    <w:name w:val="Subtitle"/>
    <w:basedOn w:val="Normal"/>
    <w:next w:val="Normal"/>
    <w:link w:val="SubtitleChar"/>
    <w:uiPriority w:val="11"/>
    <w:qFormat/>
    <w:rsid w:val="00423895"/>
    <w:pPr>
      <w:spacing w:after="720"/>
      <w:jc w:val="right"/>
    </w:pPr>
    <w:rPr>
      <w:rFonts w:ascii="Helvetica Neue" w:eastAsiaTheme="majorEastAsia" w:hAnsi="Helvetica Neue" w:cstheme="majorBidi"/>
      <w:szCs w:val="22"/>
      <w:lang w:eastAsia="ja-JP"/>
    </w:rPr>
  </w:style>
  <w:style w:type="character" w:customStyle="1" w:styleId="SubtitleChar">
    <w:name w:val="Subtitle Char"/>
    <w:basedOn w:val="DefaultParagraphFont"/>
    <w:link w:val="Subtitle"/>
    <w:uiPriority w:val="11"/>
    <w:rsid w:val="00423895"/>
    <w:rPr>
      <w:rFonts w:ascii="Helvetica Neue" w:eastAsiaTheme="majorEastAsia" w:hAnsi="Helvetica Neue" w:cstheme="majorBidi"/>
      <w:szCs w:val="22"/>
    </w:rPr>
  </w:style>
  <w:style w:type="table" w:customStyle="1" w:styleId="Table">
    <w:name w:val="Table"/>
    <w:basedOn w:val="TableNormal"/>
    <w:rsid w:val="006B586A"/>
    <w:rPr>
      <w:rFonts w:ascii="Verdana" w:eastAsia="Times New Roman" w:hAnsi="Verdana" w:cs="Times New Roman"/>
      <w:sz w:val="17"/>
      <w:szCs w:val="16"/>
    </w:rPr>
    <w:tblPr>
      <w:tblInd w:w="864" w:type="dxa"/>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CellMar>
        <w:top w:w="0" w:type="dxa"/>
        <w:left w:w="58" w:type="dxa"/>
        <w:bottom w:w="0" w:type="dxa"/>
        <w:right w:w="58" w:type="dxa"/>
      </w:tblCellMar>
    </w:tblPr>
    <w:trPr>
      <w:cantSplit/>
    </w:trPr>
    <w:tblStylePr w:type="firstRow">
      <w:rPr>
        <w:rFonts w:ascii="Helvetica Neue" w:hAnsi="Helvetica Neue"/>
        <w:b/>
        <w:sz w:val="18"/>
      </w:rPr>
      <w:tblPr/>
      <w:tcPr>
        <w:shd w:val="clear" w:color="auto" w:fill="000000"/>
      </w:tcPr>
    </w:tblStylePr>
  </w:style>
  <w:style w:type="table" w:styleId="TableGrid">
    <w:name w:val="Table Grid"/>
    <w:basedOn w:val="TableNormal"/>
    <w:rsid w:val="006B586A"/>
    <w:rPr>
      <w:rFonts w:ascii="Times New Roman" w:eastAsia="Times New Roman" w:hAnsi="Times New Roman" w:cs="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qFormat/>
    <w:rsid w:val="00423895"/>
    <w:pPr>
      <w:spacing w:before="240"/>
      <w:jc w:val="right"/>
      <w:outlineLvl w:val="0"/>
    </w:pPr>
    <w:rPr>
      <w:kern w:val="28"/>
      <w:sz w:val="36"/>
      <w:lang w:eastAsia="ja-JP"/>
    </w:rPr>
  </w:style>
  <w:style w:type="character" w:customStyle="1" w:styleId="TitleChar">
    <w:name w:val="Title Char"/>
    <w:basedOn w:val="DefaultParagraphFont"/>
    <w:link w:val="Title"/>
    <w:rsid w:val="00423895"/>
    <w:rPr>
      <w:rFonts w:ascii="Helvetica Neue Light" w:eastAsia="Times New Roman" w:hAnsi="Helvetica Neue Light" w:cs="Times New Roman"/>
      <w:kern w:val="28"/>
      <w:sz w:val="36"/>
    </w:rPr>
  </w:style>
  <w:style w:type="paragraph" w:styleId="TOC1">
    <w:name w:val="toc 1"/>
    <w:basedOn w:val="Normal"/>
    <w:next w:val="Normal"/>
    <w:autoRedefine/>
    <w:uiPriority w:val="39"/>
    <w:rsid w:val="006B586A"/>
    <w:rPr>
      <w:rFonts w:ascii="Arial" w:hAnsi="Arial"/>
      <w:b/>
      <w:lang w:eastAsia="ja-JP"/>
    </w:rPr>
  </w:style>
  <w:style w:type="paragraph" w:styleId="TOC2">
    <w:name w:val="toc 2"/>
    <w:basedOn w:val="Normal"/>
    <w:next w:val="Normal"/>
    <w:autoRedefine/>
    <w:uiPriority w:val="39"/>
    <w:rsid w:val="006B586A"/>
    <w:pPr>
      <w:ind w:left="200"/>
    </w:pPr>
    <w:rPr>
      <w:rFonts w:ascii="Arial" w:hAnsi="Arial"/>
      <w:b/>
      <w:i/>
      <w:lang w:eastAsia="ja-JP"/>
    </w:rPr>
  </w:style>
  <w:style w:type="paragraph" w:styleId="TOC3">
    <w:name w:val="toc 3"/>
    <w:basedOn w:val="Normal"/>
    <w:next w:val="Normal"/>
    <w:autoRedefine/>
    <w:semiHidden/>
    <w:rsid w:val="006B586A"/>
    <w:pPr>
      <w:ind w:left="400"/>
    </w:pPr>
    <w:rPr>
      <w:rFonts w:ascii="Arial" w:hAnsi="Arial"/>
      <w:lang w:eastAsia="ja-JP"/>
    </w:rPr>
  </w:style>
  <w:style w:type="paragraph" w:styleId="TOC4">
    <w:name w:val="toc 4"/>
    <w:basedOn w:val="Normal"/>
    <w:next w:val="Normal"/>
    <w:autoRedefine/>
    <w:semiHidden/>
    <w:rsid w:val="006B586A"/>
    <w:pPr>
      <w:ind w:left="600"/>
    </w:pPr>
    <w:rPr>
      <w:rFonts w:ascii="Arial" w:hAnsi="Arial"/>
      <w:lang w:eastAsia="ja-JP"/>
    </w:rPr>
  </w:style>
  <w:style w:type="paragraph" w:styleId="TOC5">
    <w:name w:val="toc 5"/>
    <w:basedOn w:val="Normal"/>
    <w:next w:val="Normal"/>
    <w:autoRedefine/>
    <w:semiHidden/>
    <w:rsid w:val="006B586A"/>
    <w:pPr>
      <w:ind w:left="800"/>
    </w:pPr>
    <w:rPr>
      <w:rFonts w:ascii="Arial" w:hAnsi="Arial"/>
      <w:lang w:eastAsia="ja-JP"/>
    </w:rPr>
  </w:style>
  <w:style w:type="paragraph" w:styleId="TOC6">
    <w:name w:val="toc 6"/>
    <w:basedOn w:val="Normal"/>
    <w:next w:val="Normal"/>
    <w:autoRedefine/>
    <w:semiHidden/>
    <w:rsid w:val="006B586A"/>
    <w:pPr>
      <w:ind w:left="1000"/>
    </w:pPr>
    <w:rPr>
      <w:rFonts w:ascii="Arial" w:hAnsi="Arial"/>
      <w:lang w:eastAsia="ja-JP"/>
    </w:rPr>
  </w:style>
  <w:style w:type="paragraph" w:styleId="TOC7">
    <w:name w:val="toc 7"/>
    <w:basedOn w:val="Normal"/>
    <w:next w:val="Normal"/>
    <w:autoRedefine/>
    <w:semiHidden/>
    <w:rsid w:val="006B586A"/>
    <w:pPr>
      <w:ind w:left="1200"/>
    </w:pPr>
    <w:rPr>
      <w:rFonts w:ascii="Arial" w:hAnsi="Arial"/>
      <w:lang w:eastAsia="ja-JP"/>
    </w:rPr>
  </w:style>
  <w:style w:type="paragraph" w:styleId="TOC8">
    <w:name w:val="toc 8"/>
    <w:basedOn w:val="Normal"/>
    <w:next w:val="Normal"/>
    <w:autoRedefine/>
    <w:semiHidden/>
    <w:rsid w:val="006B586A"/>
    <w:pPr>
      <w:ind w:left="1400"/>
    </w:pPr>
    <w:rPr>
      <w:rFonts w:ascii="Arial" w:hAnsi="Arial"/>
      <w:lang w:eastAsia="ja-JP"/>
    </w:rPr>
  </w:style>
  <w:style w:type="paragraph" w:styleId="TOC9">
    <w:name w:val="toc 9"/>
    <w:basedOn w:val="Normal"/>
    <w:next w:val="Normal"/>
    <w:autoRedefine/>
    <w:semiHidden/>
    <w:rsid w:val="006B586A"/>
    <w:pPr>
      <w:ind w:left="1600"/>
    </w:pPr>
    <w:rPr>
      <w:rFonts w:ascii="Arial" w:hAnsi="Arial"/>
      <w:lang w:eastAsia="ja-JP"/>
    </w:rPr>
  </w:style>
  <w:style w:type="character" w:customStyle="1" w:styleId="UIItem">
    <w:name w:val="UI Item"/>
    <w:basedOn w:val="DefaultParagraphFont"/>
    <w:uiPriority w:val="1"/>
    <w:qFormat/>
    <w:rsid w:val="00824B27"/>
    <w:rPr>
      <w:b/>
      <w:i w:val="0"/>
    </w:rPr>
  </w:style>
  <w:style w:type="character" w:styleId="SubtleEmphasis">
    <w:name w:val="Subtle Emphasis"/>
    <w:basedOn w:val="DefaultParagraphFont"/>
    <w:uiPriority w:val="19"/>
    <w:qFormat/>
    <w:rsid w:val="00664864"/>
    <w:rPr>
      <w:i/>
      <w:iCs/>
      <w:color w:val="808080" w:themeColor="text1" w:themeTint="7F"/>
    </w:rPr>
  </w:style>
  <w:style w:type="paragraph" w:customStyle="1" w:styleId="NoteParagraph">
    <w:name w:val="Note Paragraph"/>
    <w:basedOn w:val="Normal-indent"/>
    <w:qFormat/>
    <w:rsid w:val="00A733F0"/>
    <w:pPr>
      <w:pBdr>
        <w:top w:val="single" w:sz="4" w:space="3" w:color="auto"/>
        <w:left w:val="single" w:sz="4" w:space="4" w:color="auto"/>
        <w:bottom w:val="single" w:sz="4" w:space="3" w:color="auto"/>
        <w:right w:val="single" w:sz="4" w:space="4" w:color="auto"/>
      </w:pBdr>
      <w:shd w:val="clear" w:color="auto" w:fill="E6E6E6"/>
      <w:ind w:left="1152" w:right="288"/>
    </w:pPr>
  </w:style>
  <w:style w:type="character" w:customStyle="1" w:styleId="NoteWord">
    <w:name w:val="Note Word"/>
    <w:basedOn w:val="DefaultParagraphFont"/>
    <w:uiPriority w:val="1"/>
    <w:qFormat/>
    <w:rsid w:val="00A733F0"/>
    <w:rPr>
      <w:b/>
      <w:bCs/>
      <w:caps w:val="0"/>
      <w:smallCaps w:val="0"/>
      <w:color w:val="262626" w:themeColor="text1" w:themeTint="D9"/>
    </w:rPr>
  </w:style>
  <w:style w:type="character" w:styleId="Emphasis">
    <w:name w:val="Emphasis"/>
    <w:basedOn w:val="DefaultParagraphFont"/>
    <w:uiPriority w:val="20"/>
    <w:qFormat/>
    <w:rsid w:val="00263C39"/>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footer" w:uiPriority="0"/>
    <w:lsdException w:name="caption" w:uiPriority="35" w:qFormat="1"/>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4755"/>
    <w:rPr>
      <w:rFonts w:ascii="Helvetica Neue Light" w:eastAsia="Times New Roman" w:hAnsi="Helvetica Neue Light" w:cs="Times New Roman"/>
      <w:lang w:eastAsia="en-US"/>
    </w:rPr>
  </w:style>
  <w:style w:type="paragraph" w:styleId="Heading1">
    <w:name w:val="heading 1"/>
    <w:basedOn w:val="Normal"/>
    <w:next w:val="Normal-indent"/>
    <w:link w:val="Heading1Char"/>
    <w:qFormat/>
    <w:rsid w:val="009132E4"/>
    <w:pPr>
      <w:keepNext/>
      <w:pBdr>
        <w:top w:val="double" w:sz="4" w:space="1" w:color="auto"/>
      </w:pBdr>
      <w:outlineLvl w:val="0"/>
    </w:pPr>
    <w:rPr>
      <w:rFonts w:ascii="Helvetica Neue Bold Condensed" w:hAnsi="Helvetica Neue Bold Condensed"/>
      <w:caps/>
      <w:kern w:val="28"/>
      <w:sz w:val="44"/>
    </w:rPr>
  </w:style>
  <w:style w:type="paragraph" w:styleId="Heading2">
    <w:name w:val="heading 2"/>
    <w:basedOn w:val="Normal"/>
    <w:next w:val="Normal-indent"/>
    <w:link w:val="Heading2Char"/>
    <w:qFormat/>
    <w:rsid w:val="007A1A61"/>
    <w:pPr>
      <w:pBdr>
        <w:bottom w:val="single" w:sz="2" w:space="1" w:color="auto"/>
      </w:pBdr>
      <w:spacing w:before="300" w:after="180"/>
      <w:outlineLvl w:val="1"/>
    </w:pPr>
    <w:rPr>
      <w:rFonts w:ascii="Helvetica Neue UltraLight" w:hAnsi="Helvetica Neue UltraLight"/>
      <w:sz w:val="40"/>
    </w:rPr>
  </w:style>
  <w:style w:type="paragraph" w:styleId="Heading3">
    <w:name w:val="heading 3"/>
    <w:basedOn w:val="Normal"/>
    <w:next w:val="Normal-indent"/>
    <w:link w:val="Heading3Char"/>
    <w:qFormat/>
    <w:rsid w:val="007A1A61"/>
    <w:pPr>
      <w:keepNext/>
      <w:spacing w:before="240" w:after="60"/>
      <w:ind w:left="432"/>
      <w:outlineLvl w:val="2"/>
    </w:pPr>
    <w:rPr>
      <w:rFonts w:ascii="Helvetica Neue" w:hAnsi="Helvetica Neue"/>
      <w:sz w:val="32"/>
    </w:rPr>
  </w:style>
  <w:style w:type="paragraph" w:styleId="Heading4">
    <w:name w:val="heading 4"/>
    <w:basedOn w:val="Normal-indent"/>
    <w:next w:val="Normal-indent"/>
    <w:link w:val="Heading4Char"/>
    <w:qFormat/>
    <w:rsid w:val="003504FF"/>
    <w:pPr>
      <w:keepNext/>
      <w:spacing w:before="60" w:after="60"/>
      <w:ind w:left="1584" w:hanging="720"/>
      <w:outlineLvl w:val="3"/>
    </w:pPr>
    <w:rPr>
      <w:rFonts w:ascii="Helvetica Neue" w:hAnsi="Helvetica Neue"/>
      <w:szCs w:val="22"/>
      <w:lang w:eastAsia="en-US"/>
    </w:rPr>
  </w:style>
  <w:style w:type="paragraph" w:styleId="Heading5">
    <w:name w:val="heading 5"/>
    <w:basedOn w:val="Normal"/>
    <w:next w:val="Normal-indent"/>
    <w:link w:val="Heading5Char"/>
    <w:qFormat/>
    <w:rsid w:val="007A1A61"/>
    <w:pPr>
      <w:spacing w:before="120"/>
      <w:ind w:left="1296" w:hanging="720"/>
      <w:outlineLvl w:val="4"/>
    </w:pPr>
  </w:style>
  <w:style w:type="paragraph" w:styleId="Heading6">
    <w:name w:val="heading 6"/>
    <w:basedOn w:val="Normal"/>
    <w:next w:val="Normal"/>
    <w:link w:val="Heading6Char"/>
    <w:qFormat/>
    <w:rsid w:val="007A1A61"/>
    <w:pPr>
      <w:spacing w:before="240"/>
      <w:ind w:left="720"/>
      <w:outlineLvl w:val="5"/>
    </w:pPr>
    <w:rPr>
      <w:b/>
    </w:rPr>
  </w:style>
  <w:style w:type="paragraph" w:styleId="Heading9">
    <w:name w:val="heading 9"/>
    <w:basedOn w:val="Normal"/>
    <w:next w:val="Normal"/>
    <w:link w:val="Heading9Char"/>
    <w:qFormat/>
    <w:rsid w:val="006B586A"/>
    <w:pPr>
      <w:spacing w:before="240" w:after="60"/>
      <w:outlineLvl w:val="8"/>
    </w:pPr>
    <w:rPr>
      <w:rFonts w:ascii="Arial" w:hAnsi="Arial"/>
      <w:b/>
      <w:i/>
      <w:sz w:val="1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
    <w:name w:val="Normal - indent"/>
    <w:basedOn w:val="Normal"/>
    <w:rsid w:val="00AF7009"/>
    <w:pPr>
      <w:spacing w:before="120" w:after="120"/>
      <w:ind w:left="864"/>
      <w:jc w:val="both"/>
    </w:pPr>
    <w:rPr>
      <w:sz w:val="22"/>
      <w:lang w:eastAsia="ja-JP"/>
    </w:rPr>
  </w:style>
  <w:style w:type="character" w:customStyle="1" w:styleId="Heading1Char">
    <w:name w:val="Heading 1 Char"/>
    <w:basedOn w:val="DefaultParagraphFont"/>
    <w:link w:val="Heading1"/>
    <w:rsid w:val="009132E4"/>
    <w:rPr>
      <w:rFonts w:ascii="Helvetica Neue Bold Condensed" w:eastAsia="Times New Roman" w:hAnsi="Helvetica Neue Bold Condensed" w:cs="Times New Roman"/>
      <w:caps/>
      <w:kern w:val="28"/>
      <w:sz w:val="44"/>
      <w:lang w:eastAsia="en-US"/>
    </w:rPr>
  </w:style>
  <w:style w:type="character" w:customStyle="1" w:styleId="Heading2Char">
    <w:name w:val="Heading 2 Char"/>
    <w:basedOn w:val="DefaultParagraphFont"/>
    <w:link w:val="Heading2"/>
    <w:rsid w:val="007A1A61"/>
    <w:rPr>
      <w:rFonts w:ascii="Helvetica Neue UltraLight" w:eastAsia="Times New Roman" w:hAnsi="Helvetica Neue UltraLight" w:cs="Times New Roman"/>
      <w:sz w:val="40"/>
      <w:lang w:eastAsia="en-US"/>
    </w:rPr>
  </w:style>
  <w:style w:type="character" w:customStyle="1" w:styleId="Heading3Char">
    <w:name w:val="Heading 3 Char"/>
    <w:basedOn w:val="DefaultParagraphFont"/>
    <w:link w:val="Heading3"/>
    <w:rsid w:val="007A1A61"/>
    <w:rPr>
      <w:rFonts w:ascii="Helvetica Neue" w:eastAsia="Times New Roman" w:hAnsi="Helvetica Neue" w:cs="Times New Roman"/>
      <w:sz w:val="32"/>
      <w:lang w:eastAsia="en-US"/>
    </w:rPr>
  </w:style>
  <w:style w:type="character" w:customStyle="1" w:styleId="Heading4Char">
    <w:name w:val="Heading 4 Char"/>
    <w:basedOn w:val="DefaultParagraphFont"/>
    <w:link w:val="Heading4"/>
    <w:rsid w:val="003504FF"/>
    <w:rPr>
      <w:rFonts w:ascii="Helvetica Neue" w:eastAsia="Times New Roman" w:hAnsi="Helvetica Neue" w:cs="Times New Roman"/>
      <w:sz w:val="22"/>
      <w:szCs w:val="22"/>
      <w:lang w:eastAsia="en-US"/>
    </w:rPr>
  </w:style>
  <w:style w:type="character" w:customStyle="1" w:styleId="Heading5Char">
    <w:name w:val="Heading 5 Char"/>
    <w:basedOn w:val="DefaultParagraphFont"/>
    <w:link w:val="Heading5"/>
    <w:rsid w:val="007A1A61"/>
    <w:rPr>
      <w:rFonts w:ascii="Helvetica Neue Light" w:eastAsia="Times New Roman" w:hAnsi="Helvetica Neue Light" w:cs="Times New Roman"/>
      <w:lang w:eastAsia="en-US"/>
    </w:rPr>
  </w:style>
  <w:style w:type="character" w:customStyle="1" w:styleId="Heading6Char">
    <w:name w:val="Heading 6 Char"/>
    <w:basedOn w:val="DefaultParagraphFont"/>
    <w:link w:val="Heading6"/>
    <w:rsid w:val="007A1A61"/>
    <w:rPr>
      <w:rFonts w:ascii="Helvetica Neue Light" w:eastAsia="Times New Roman" w:hAnsi="Helvetica Neue Light" w:cs="Times New Roman"/>
      <w:b/>
      <w:lang w:eastAsia="en-US"/>
    </w:rPr>
  </w:style>
  <w:style w:type="character" w:customStyle="1" w:styleId="Heading9Char">
    <w:name w:val="Heading 9 Char"/>
    <w:basedOn w:val="DefaultParagraphFont"/>
    <w:link w:val="Heading9"/>
    <w:rsid w:val="006B586A"/>
    <w:rPr>
      <w:rFonts w:ascii="Arial" w:eastAsia="Times New Roman" w:hAnsi="Arial" w:cs="Times New Roman"/>
      <w:b/>
      <w:i/>
      <w:sz w:val="18"/>
    </w:rPr>
  </w:style>
  <w:style w:type="paragraph" w:styleId="BalloonText">
    <w:name w:val="Balloon Text"/>
    <w:basedOn w:val="Normal"/>
    <w:link w:val="BalloonTextChar"/>
    <w:semiHidden/>
    <w:unhideWhenUsed/>
    <w:rsid w:val="000C26B1"/>
    <w:rPr>
      <w:rFonts w:ascii="Lucida Grande" w:hAnsi="Lucida Grande" w:cs="Lucida Grande"/>
      <w:sz w:val="18"/>
      <w:szCs w:val="18"/>
    </w:rPr>
  </w:style>
  <w:style w:type="character" w:customStyle="1" w:styleId="BalloonTextChar">
    <w:name w:val="Balloon Text Char"/>
    <w:basedOn w:val="DefaultParagraphFont"/>
    <w:link w:val="BalloonText"/>
    <w:semiHidden/>
    <w:rsid w:val="000C26B1"/>
    <w:rPr>
      <w:rFonts w:ascii="Lucida Grande" w:eastAsia="Times New Roman" w:hAnsi="Lucida Grande" w:cs="Lucida Grande"/>
      <w:sz w:val="18"/>
      <w:szCs w:val="18"/>
      <w:lang w:eastAsia="en-US"/>
    </w:rPr>
  </w:style>
  <w:style w:type="paragraph" w:styleId="BodyText">
    <w:name w:val="Body Text"/>
    <w:basedOn w:val="Normal"/>
    <w:link w:val="BodyTextChar"/>
    <w:rsid w:val="006B586A"/>
    <w:pPr>
      <w:jc w:val="center"/>
    </w:pPr>
    <w:rPr>
      <w:rFonts w:ascii="Tahoma" w:hAnsi="Tahoma"/>
      <w:i/>
      <w:color w:val="999999"/>
      <w:lang w:eastAsia="ja-JP"/>
    </w:rPr>
  </w:style>
  <w:style w:type="character" w:customStyle="1" w:styleId="BodyTextChar">
    <w:name w:val="Body Text Char"/>
    <w:basedOn w:val="DefaultParagraphFont"/>
    <w:link w:val="BodyText"/>
    <w:rsid w:val="006B586A"/>
    <w:rPr>
      <w:rFonts w:ascii="Tahoma" w:eastAsia="Times New Roman" w:hAnsi="Tahoma" w:cs="Times New Roman"/>
      <w:i/>
      <w:color w:val="999999"/>
    </w:rPr>
  </w:style>
  <w:style w:type="paragraph" w:customStyle="1" w:styleId="BulletList">
    <w:name w:val="Bullet List"/>
    <w:basedOn w:val="Normal-indent"/>
    <w:qFormat/>
    <w:rsid w:val="003504FF"/>
    <w:pPr>
      <w:numPr>
        <w:numId w:val="5"/>
      </w:numPr>
    </w:pPr>
  </w:style>
  <w:style w:type="paragraph" w:customStyle="1" w:styleId="Code">
    <w:name w:val="Code"/>
    <w:rsid w:val="006B586A"/>
    <w:pPr>
      <w:spacing w:before="60"/>
      <w:ind w:left="1440"/>
    </w:pPr>
    <w:rPr>
      <w:rFonts w:ascii="Courier New" w:eastAsia="Times New Roman" w:hAnsi="Courier New" w:cs="Times New Roman"/>
      <w:noProof/>
      <w:sz w:val="16"/>
    </w:rPr>
  </w:style>
  <w:style w:type="character" w:customStyle="1" w:styleId="CodeInline">
    <w:name w:val="Code Inline"/>
    <w:basedOn w:val="DefaultParagraphFont"/>
    <w:uiPriority w:val="1"/>
    <w:qFormat/>
    <w:rsid w:val="007F31C1"/>
    <w:rPr>
      <w:rFonts w:ascii="Courier New" w:hAnsi="Courier New"/>
      <w:color w:val="auto"/>
      <w:sz w:val="18"/>
      <w:szCs w:val="20"/>
    </w:rPr>
  </w:style>
  <w:style w:type="character" w:styleId="CommentReference">
    <w:name w:val="annotation reference"/>
    <w:basedOn w:val="DefaultParagraphFont"/>
    <w:semiHidden/>
    <w:rsid w:val="006B586A"/>
    <w:rPr>
      <w:sz w:val="16"/>
      <w:szCs w:val="16"/>
    </w:rPr>
  </w:style>
  <w:style w:type="paragraph" w:styleId="CommentText">
    <w:name w:val="annotation text"/>
    <w:basedOn w:val="Normal"/>
    <w:link w:val="CommentTextChar"/>
    <w:semiHidden/>
    <w:rsid w:val="006B586A"/>
    <w:rPr>
      <w:lang w:eastAsia="ja-JP"/>
    </w:rPr>
  </w:style>
  <w:style w:type="character" w:customStyle="1" w:styleId="CommentTextChar">
    <w:name w:val="Comment Text Char"/>
    <w:basedOn w:val="DefaultParagraphFont"/>
    <w:link w:val="CommentText"/>
    <w:semiHidden/>
    <w:rsid w:val="006B586A"/>
    <w:rPr>
      <w:rFonts w:ascii="Helvetica Neue Light" w:eastAsia="Times New Roman" w:hAnsi="Helvetica Neue Light" w:cs="Times New Roman"/>
    </w:rPr>
  </w:style>
  <w:style w:type="paragraph" w:styleId="CommentSubject">
    <w:name w:val="annotation subject"/>
    <w:basedOn w:val="CommentText"/>
    <w:next w:val="CommentText"/>
    <w:link w:val="CommentSubjectChar"/>
    <w:semiHidden/>
    <w:rsid w:val="006B586A"/>
    <w:rPr>
      <w:b/>
      <w:bCs/>
    </w:rPr>
  </w:style>
  <w:style w:type="character" w:customStyle="1" w:styleId="CommentSubjectChar">
    <w:name w:val="Comment Subject Char"/>
    <w:basedOn w:val="CommentTextChar"/>
    <w:link w:val="CommentSubject"/>
    <w:semiHidden/>
    <w:rsid w:val="006B586A"/>
    <w:rPr>
      <w:rFonts w:ascii="Helvetica Neue Light" w:eastAsia="Times New Roman" w:hAnsi="Helvetica Neue Light" w:cs="Times New Roman"/>
      <w:b/>
      <w:bCs/>
    </w:rPr>
  </w:style>
  <w:style w:type="paragraph" w:styleId="DocumentMap">
    <w:name w:val="Document Map"/>
    <w:basedOn w:val="Normal"/>
    <w:link w:val="DocumentMapChar"/>
    <w:semiHidden/>
    <w:rsid w:val="006B586A"/>
    <w:pPr>
      <w:shd w:val="clear" w:color="auto" w:fill="000080"/>
    </w:pPr>
    <w:rPr>
      <w:rFonts w:ascii="Tahoma" w:hAnsi="Tahoma" w:cs="Tahoma"/>
      <w:lang w:eastAsia="ja-JP"/>
    </w:rPr>
  </w:style>
  <w:style w:type="character" w:customStyle="1" w:styleId="DocumentMapChar">
    <w:name w:val="Document Map Char"/>
    <w:basedOn w:val="DefaultParagraphFont"/>
    <w:link w:val="DocumentMap"/>
    <w:semiHidden/>
    <w:rsid w:val="006B586A"/>
    <w:rPr>
      <w:rFonts w:ascii="Tahoma" w:eastAsia="Times New Roman" w:hAnsi="Tahoma" w:cs="Tahoma"/>
      <w:shd w:val="clear" w:color="auto" w:fill="000080"/>
    </w:rPr>
  </w:style>
  <w:style w:type="character" w:customStyle="1" w:styleId="FigureCodeTableNumber">
    <w:name w:val="Figure/Code/Table Number"/>
    <w:basedOn w:val="DefaultParagraphFont"/>
    <w:rsid w:val="006B586A"/>
    <w:rPr>
      <w:rFonts w:ascii="HelveticaNeue MediumCond" w:hAnsi="HelveticaNeue MediumCond"/>
      <w:b/>
      <w:i/>
      <w:color w:val="auto"/>
    </w:rPr>
  </w:style>
  <w:style w:type="paragraph" w:styleId="Footer">
    <w:name w:val="footer"/>
    <w:basedOn w:val="Normal"/>
    <w:link w:val="FooterChar"/>
    <w:rsid w:val="006B586A"/>
    <w:pPr>
      <w:tabs>
        <w:tab w:val="center" w:pos="4320"/>
        <w:tab w:val="right" w:pos="8640"/>
      </w:tabs>
    </w:pPr>
    <w:rPr>
      <w:color w:val="7F7F7F" w:themeColor="text1" w:themeTint="80"/>
      <w:sz w:val="20"/>
      <w:lang w:eastAsia="ja-JP"/>
    </w:rPr>
  </w:style>
  <w:style w:type="character" w:customStyle="1" w:styleId="FooterChar">
    <w:name w:val="Footer Char"/>
    <w:basedOn w:val="DefaultParagraphFont"/>
    <w:link w:val="Footer"/>
    <w:rsid w:val="006B586A"/>
    <w:rPr>
      <w:rFonts w:ascii="Helvetica Neue Light" w:eastAsia="Times New Roman" w:hAnsi="Helvetica Neue Light" w:cs="Times New Roman"/>
      <w:color w:val="7F7F7F" w:themeColor="text1" w:themeTint="80"/>
      <w:sz w:val="20"/>
    </w:rPr>
  </w:style>
  <w:style w:type="character" w:styleId="Hyperlink">
    <w:name w:val="Hyperlink"/>
    <w:basedOn w:val="DefaultParagraphFont"/>
    <w:uiPriority w:val="99"/>
    <w:rsid w:val="006B586A"/>
    <w:rPr>
      <w:color w:val="0000FF"/>
      <w:u w:val="single"/>
    </w:rPr>
  </w:style>
  <w:style w:type="paragraph" w:styleId="ListBullet">
    <w:name w:val="List Bullet"/>
    <w:basedOn w:val="Normal"/>
    <w:autoRedefine/>
    <w:rsid w:val="006B586A"/>
    <w:pPr>
      <w:tabs>
        <w:tab w:val="num" w:pos="360"/>
      </w:tabs>
      <w:ind w:left="360" w:hanging="360"/>
    </w:pPr>
    <w:rPr>
      <w:rFonts w:ascii="Arial" w:hAnsi="Arial"/>
      <w:sz w:val="18"/>
      <w:lang w:eastAsia="ja-JP"/>
    </w:rPr>
  </w:style>
  <w:style w:type="paragraph" w:styleId="ListParagraph">
    <w:name w:val="List Paragraph"/>
    <w:basedOn w:val="Normal"/>
    <w:uiPriority w:val="34"/>
    <w:qFormat/>
    <w:rsid w:val="006B586A"/>
    <w:pPr>
      <w:ind w:left="720"/>
      <w:contextualSpacing/>
    </w:pPr>
    <w:rPr>
      <w:lang w:eastAsia="ja-JP"/>
    </w:rPr>
  </w:style>
  <w:style w:type="character" w:styleId="PageNumber">
    <w:name w:val="page number"/>
    <w:basedOn w:val="DefaultParagraphFont"/>
    <w:rsid w:val="006B586A"/>
  </w:style>
  <w:style w:type="paragraph" w:customStyle="1" w:styleId="Subtitle1">
    <w:name w:val="Subtitle1"/>
    <w:basedOn w:val="Normal"/>
    <w:rsid w:val="006B586A"/>
    <w:rPr>
      <w:b/>
      <w:sz w:val="26"/>
    </w:rPr>
  </w:style>
  <w:style w:type="paragraph" w:styleId="Subtitle">
    <w:name w:val="Subtitle"/>
    <w:basedOn w:val="Normal"/>
    <w:next w:val="Normal"/>
    <w:link w:val="SubtitleChar"/>
    <w:uiPriority w:val="11"/>
    <w:qFormat/>
    <w:rsid w:val="00423895"/>
    <w:pPr>
      <w:spacing w:after="720"/>
      <w:jc w:val="right"/>
    </w:pPr>
    <w:rPr>
      <w:rFonts w:ascii="Helvetica Neue" w:eastAsiaTheme="majorEastAsia" w:hAnsi="Helvetica Neue" w:cstheme="majorBidi"/>
      <w:szCs w:val="22"/>
      <w:lang w:eastAsia="ja-JP"/>
    </w:rPr>
  </w:style>
  <w:style w:type="character" w:customStyle="1" w:styleId="SubtitleChar">
    <w:name w:val="Subtitle Char"/>
    <w:basedOn w:val="DefaultParagraphFont"/>
    <w:link w:val="Subtitle"/>
    <w:uiPriority w:val="11"/>
    <w:rsid w:val="00423895"/>
    <w:rPr>
      <w:rFonts w:ascii="Helvetica Neue" w:eastAsiaTheme="majorEastAsia" w:hAnsi="Helvetica Neue" w:cstheme="majorBidi"/>
      <w:szCs w:val="22"/>
    </w:rPr>
  </w:style>
  <w:style w:type="table" w:customStyle="1" w:styleId="Table">
    <w:name w:val="Table"/>
    <w:basedOn w:val="TableNormal"/>
    <w:rsid w:val="006B586A"/>
    <w:rPr>
      <w:rFonts w:ascii="Verdana" w:eastAsia="Times New Roman" w:hAnsi="Verdana" w:cs="Times New Roman"/>
      <w:sz w:val="17"/>
      <w:szCs w:val="16"/>
    </w:rPr>
    <w:tblPr>
      <w:tblInd w:w="864" w:type="dxa"/>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CellMar>
        <w:top w:w="0" w:type="dxa"/>
        <w:left w:w="58" w:type="dxa"/>
        <w:bottom w:w="0" w:type="dxa"/>
        <w:right w:w="58" w:type="dxa"/>
      </w:tblCellMar>
    </w:tblPr>
    <w:trPr>
      <w:cantSplit/>
    </w:trPr>
    <w:tblStylePr w:type="firstRow">
      <w:rPr>
        <w:rFonts w:ascii="Helvetica Neue" w:hAnsi="Helvetica Neue"/>
        <w:b/>
        <w:sz w:val="18"/>
      </w:rPr>
      <w:tblPr/>
      <w:tcPr>
        <w:shd w:val="clear" w:color="auto" w:fill="000000"/>
      </w:tcPr>
    </w:tblStylePr>
  </w:style>
  <w:style w:type="table" w:styleId="TableGrid">
    <w:name w:val="Table Grid"/>
    <w:basedOn w:val="TableNormal"/>
    <w:rsid w:val="006B586A"/>
    <w:rPr>
      <w:rFonts w:ascii="Times New Roman" w:eastAsia="Times New Roman" w:hAnsi="Times New Roman" w:cs="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qFormat/>
    <w:rsid w:val="00423895"/>
    <w:pPr>
      <w:spacing w:before="240"/>
      <w:jc w:val="right"/>
      <w:outlineLvl w:val="0"/>
    </w:pPr>
    <w:rPr>
      <w:kern w:val="28"/>
      <w:sz w:val="36"/>
      <w:lang w:eastAsia="ja-JP"/>
    </w:rPr>
  </w:style>
  <w:style w:type="character" w:customStyle="1" w:styleId="TitleChar">
    <w:name w:val="Title Char"/>
    <w:basedOn w:val="DefaultParagraphFont"/>
    <w:link w:val="Title"/>
    <w:rsid w:val="00423895"/>
    <w:rPr>
      <w:rFonts w:ascii="Helvetica Neue Light" w:eastAsia="Times New Roman" w:hAnsi="Helvetica Neue Light" w:cs="Times New Roman"/>
      <w:kern w:val="28"/>
      <w:sz w:val="36"/>
    </w:rPr>
  </w:style>
  <w:style w:type="paragraph" w:styleId="TOC1">
    <w:name w:val="toc 1"/>
    <w:basedOn w:val="Normal"/>
    <w:next w:val="Normal"/>
    <w:autoRedefine/>
    <w:uiPriority w:val="39"/>
    <w:rsid w:val="006B586A"/>
    <w:rPr>
      <w:rFonts w:ascii="Arial" w:hAnsi="Arial"/>
      <w:b/>
      <w:lang w:eastAsia="ja-JP"/>
    </w:rPr>
  </w:style>
  <w:style w:type="paragraph" w:styleId="TOC2">
    <w:name w:val="toc 2"/>
    <w:basedOn w:val="Normal"/>
    <w:next w:val="Normal"/>
    <w:autoRedefine/>
    <w:uiPriority w:val="39"/>
    <w:rsid w:val="006B586A"/>
    <w:pPr>
      <w:ind w:left="200"/>
    </w:pPr>
    <w:rPr>
      <w:rFonts w:ascii="Arial" w:hAnsi="Arial"/>
      <w:b/>
      <w:i/>
      <w:lang w:eastAsia="ja-JP"/>
    </w:rPr>
  </w:style>
  <w:style w:type="paragraph" w:styleId="TOC3">
    <w:name w:val="toc 3"/>
    <w:basedOn w:val="Normal"/>
    <w:next w:val="Normal"/>
    <w:autoRedefine/>
    <w:semiHidden/>
    <w:rsid w:val="006B586A"/>
    <w:pPr>
      <w:ind w:left="400"/>
    </w:pPr>
    <w:rPr>
      <w:rFonts w:ascii="Arial" w:hAnsi="Arial"/>
      <w:lang w:eastAsia="ja-JP"/>
    </w:rPr>
  </w:style>
  <w:style w:type="paragraph" w:styleId="TOC4">
    <w:name w:val="toc 4"/>
    <w:basedOn w:val="Normal"/>
    <w:next w:val="Normal"/>
    <w:autoRedefine/>
    <w:semiHidden/>
    <w:rsid w:val="006B586A"/>
    <w:pPr>
      <w:ind w:left="600"/>
    </w:pPr>
    <w:rPr>
      <w:rFonts w:ascii="Arial" w:hAnsi="Arial"/>
      <w:lang w:eastAsia="ja-JP"/>
    </w:rPr>
  </w:style>
  <w:style w:type="paragraph" w:styleId="TOC5">
    <w:name w:val="toc 5"/>
    <w:basedOn w:val="Normal"/>
    <w:next w:val="Normal"/>
    <w:autoRedefine/>
    <w:semiHidden/>
    <w:rsid w:val="006B586A"/>
    <w:pPr>
      <w:ind w:left="800"/>
    </w:pPr>
    <w:rPr>
      <w:rFonts w:ascii="Arial" w:hAnsi="Arial"/>
      <w:lang w:eastAsia="ja-JP"/>
    </w:rPr>
  </w:style>
  <w:style w:type="paragraph" w:styleId="TOC6">
    <w:name w:val="toc 6"/>
    <w:basedOn w:val="Normal"/>
    <w:next w:val="Normal"/>
    <w:autoRedefine/>
    <w:semiHidden/>
    <w:rsid w:val="006B586A"/>
    <w:pPr>
      <w:ind w:left="1000"/>
    </w:pPr>
    <w:rPr>
      <w:rFonts w:ascii="Arial" w:hAnsi="Arial"/>
      <w:lang w:eastAsia="ja-JP"/>
    </w:rPr>
  </w:style>
  <w:style w:type="paragraph" w:styleId="TOC7">
    <w:name w:val="toc 7"/>
    <w:basedOn w:val="Normal"/>
    <w:next w:val="Normal"/>
    <w:autoRedefine/>
    <w:semiHidden/>
    <w:rsid w:val="006B586A"/>
    <w:pPr>
      <w:ind w:left="1200"/>
    </w:pPr>
    <w:rPr>
      <w:rFonts w:ascii="Arial" w:hAnsi="Arial"/>
      <w:lang w:eastAsia="ja-JP"/>
    </w:rPr>
  </w:style>
  <w:style w:type="paragraph" w:styleId="TOC8">
    <w:name w:val="toc 8"/>
    <w:basedOn w:val="Normal"/>
    <w:next w:val="Normal"/>
    <w:autoRedefine/>
    <w:semiHidden/>
    <w:rsid w:val="006B586A"/>
    <w:pPr>
      <w:ind w:left="1400"/>
    </w:pPr>
    <w:rPr>
      <w:rFonts w:ascii="Arial" w:hAnsi="Arial"/>
      <w:lang w:eastAsia="ja-JP"/>
    </w:rPr>
  </w:style>
  <w:style w:type="paragraph" w:styleId="TOC9">
    <w:name w:val="toc 9"/>
    <w:basedOn w:val="Normal"/>
    <w:next w:val="Normal"/>
    <w:autoRedefine/>
    <w:semiHidden/>
    <w:rsid w:val="006B586A"/>
    <w:pPr>
      <w:ind w:left="1600"/>
    </w:pPr>
    <w:rPr>
      <w:rFonts w:ascii="Arial" w:hAnsi="Arial"/>
      <w:lang w:eastAsia="ja-JP"/>
    </w:rPr>
  </w:style>
  <w:style w:type="character" w:customStyle="1" w:styleId="UIItem">
    <w:name w:val="UI Item"/>
    <w:basedOn w:val="DefaultParagraphFont"/>
    <w:uiPriority w:val="1"/>
    <w:qFormat/>
    <w:rsid w:val="00824B27"/>
    <w:rPr>
      <w:b/>
      <w:i w:val="0"/>
    </w:rPr>
  </w:style>
  <w:style w:type="character" w:styleId="SubtleEmphasis">
    <w:name w:val="Subtle Emphasis"/>
    <w:basedOn w:val="DefaultParagraphFont"/>
    <w:uiPriority w:val="19"/>
    <w:qFormat/>
    <w:rsid w:val="00664864"/>
    <w:rPr>
      <w:i/>
      <w:iCs/>
      <w:color w:val="808080" w:themeColor="text1" w:themeTint="7F"/>
    </w:rPr>
  </w:style>
  <w:style w:type="paragraph" w:customStyle="1" w:styleId="NoteParagraph">
    <w:name w:val="Note Paragraph"/>
    <w:basedOn w:val="Normal-indent"/>
    <w:qFormat/>
    <w:rsid w:val="00A733F0"/>
    <w:pPr>
      <w:pBdr>
        <w:top w:val="single" w:sz="4" w:space="3" w:color="auto"/>
        <w:left w:val="single" w:sz="4" w:space="4" w:color="auto"/>
        <w:bottom w:val="single" w:sz="4" w:space="3" w:color="auto"/>
        <w:right w:val="single" w:sz="4" w:space="4" w:color="auto"/>
      </w:pBdr>
      <w:shd w:val="clear" w:color="auto" w:fill="E6E6E6"/>
      <w:ind w:left="1152" w:right="288"/>
    </w:pPr>
  </w:style>
  <w:style w:type="character" w:customStyle="1" w:styleId="NoteWord">
    <w:name w:val="Note Word"/>
    <w:basedOn w:val="DefaultParagraphFont"/>
    <w:uiPriority w:val="1"/>
    <w:qFormat/>
    <w:rsid w:val="00A733F0"/>
    <w:rPr>
      <w:b/>
      <w:bCs/>
      <w:caps w:val="0"/>
      <w:smallCaps w:val="0"/>
      <w:color w:val="262626" w:themeColor="text1" w:themeTint="D9"/>
    </w:rPr>
  </w:style>
  <w:style w:type="character" w:styleId="Emphasis">
    <w:name w:val="Emphasis"/>
    <w:basedOn w:val="DefaultParagraphFont"/>
    <w:uiPriority w:val="20"/>
    <w:qFormat/>
    <w:rsid w:val="00263C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7071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msdn.microsoft.com/en-us/library/windows/apps/dn609832.aspx" TargetMode="External"/></Relationship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ntTable" Target="fontTable.xml"/><Relationship Id="rId31" Type="http://schemas.openxmlformats.org/officeDocument/2006/relationships/theme" Target="theme/theme1.xml"/><Relationship Id="rId32" Type="http://schemas.microsoft.com/office/2011/relationships/people" Target="people.xml"/><Relationship Id="rId9" Type="http://schemas.openxmlformats.org/officeDocument/2006/relationships/hyperlink" Target="http://docs.xamarin.com/guides/cross-platform/application_fundamentals/" TargetMode="Externa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hyperlink" Target="http://msdn.microsoft.com/en-us/library/system.componentmodel.inotifypropertychanged(v=vs.110).aspx" TargetMode="External"/><Relationship Id="rId33" Type="http://schemas.microsoft.com/office/2011/relationships/commentsExtended" Target="commentsExtended.xml"/><Relationship Id="rId10" Type="http://schemas.openxmlformats.org/officeDocument/2006/relationships/hyperlink" Target="http://docs.xamarin.com/guides/cross-platform/application_fundamentals/pcl/" TargetMode="External"/><Relationship Id="rId11" Type="http://schemas.openxmlformats.org/officeDocument/2006/relationships/hyperlink" Target="http://msdn.microsoft.com/en-us/library/ms752347(v=vs.110).aspx" TargetMode="External"/><Relationship Id="rId12" Type="http://schemas.openxmlformats.org/officeDocument/2006/relationships/hyperlink" Target="http://docs.xamarin.com/guides/cross-platform/application_fundamentals/pcl/" TargetMode="External"/><Relationship Id="rId13" Type="http://schemas.openxmlformats.org/officeDocument/2006/relationships/hyperlink" Target="http://phone.codeplex.com/" TargetMode="External"/><Relationship Id="rId14" Type="http://schemas.openxmlformats.org/officeDocument/2006/relationships/hyperlink" Target="http://docs.xamarin.com/guides/cross-platform/application_fundamentals/pcl/introduction_to_portable_class_libraries/"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04146-DD60-C443-96B8-F996F7129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22</Pages>
  <Words>4314</Words>
  <Characters>24592</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n/a</Company>
  <LinksUpToDate>false</LinksUpToDate>
  <CharactersWithSpaces>28849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Opgenorth</dc:creator>
  <cp:keywords/>
  <dc:description/>
  <cp:lastModifiedBy>Tom Opgenorth</cp:lastModifiedBy>
  <cp:revision>26</cp:revision>
  <cp:lastPrinted>2011-08-01T02:03:00Z</cp:lastPrinted>
  <dcterms:created xsi:type="dcterms:W3CDTF">2014-05-09T15:53:00Z</dcterms:created>
  <dcterms:modified xsi:type="dcterms:W3CDTF">2014-05-13T08:32:00Z</dcterms:modified>
</cp:coreProperties>
</file>